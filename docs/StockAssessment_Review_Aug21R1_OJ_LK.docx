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76617" w14:textId="295769B7" w:rsidR="00BF05DA" w:rsidRDefault="00704393" w:rsidP="001D0777">
      <w:pPr>
        <w:spacing w:line="480" w:lineRule="auto"/>
        <w:contextualSpacing/>
      </w:pPr>
      <w:r w:rsidRPr="00704393">
        <w:rPr>
          <w:b/>
        </w:rPr>
        <w:t xml:space="preserve">Title: </w:t>
      </w:r>
      <w:r w:rsidR="001E7EDB">
        <w:t xml:space="preserve">Inclusion of ecosystem information in U.S. fishery stock assessments suggests </w:t>
      </w:r>
      <w:r w:rsidR="0008495D">
        <w:t xml:space="preserve">progress </w:t>
      </w:r>
      <w:r w:rsidR="00A16FA9">
        <w:t xml:space="preserve">towards </w:t>
      </w:r>
      <w:r w:rsidR="001E7EDB">
        <w:t>ecosystem-based fisheries management</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Fishery Resource Analysis and Monitoring Division, Northwest Fisheries Science Center, National Marine Fisheries Service, National Oceanic and Atmospheric Administration, 2725 Montlake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615F1589" w14:textId="7B0BAEBB" w:rsidR="00ED576B" w:rsidRDefault="00ED576B" w:rsidP="00B05497">
      <w:pPr>
        <w:spacing w:line="480" w:lineRule="auto"/>
        <w:contextualSpacing/>
      </w:pPr>
      <w:r>
        <w:t xml:space="preserve">Olaf </w:t>
      </w:r>
      <w:ins w:id="0" w:author="Olaf Jensen" w:date="2018-08-26T21:13:00Z">
        <w:r w:rsidR="00817208">
          <w:t xml:space="preserve">P. </w:t>
        </w:r>
      </w:ins>
      <w:r>
        <w:t xml:space="preserve">Jensen, </w:t>
      </w:r>
      <w:r w:rsidR="00F22ED5">
        <w:t xml:space="preserve">Department of Marine and Coastal Sciences, </w:t>
      </w:r>
      <w:r>
        <w:t xml:space="preserve">Rutgers University, </w:t>
      </w:r>
      <w:r w:rsidR="00F22ED5">
        <w:t>71 Dudley Rd., New Brunswick, NJ 08901</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rsidRPr="00460034">
        <w:rPr>
          <w:b/>
        </w:rPr>
        <w:t>Keywords:</w:t>
      </w:r>
      <w:r>
        <w:t xml:space="preserve">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1E56A477" w:rsidR="003804AC" w:rsidRPr="00261D91" w:rsidRDefault="00F01E8B" w:rsidP="001D0777">
      <w:pPr>
        <w:spacing w:line="480" w:lineRule="auto"/>
        <w:contextualSpacing/>
      </w:pPr>
      <w:r>
        <w:t xml:space="preserve">The appetite for ecosystem-based fisheries management </w:t>
      </w:r>
      <w:ins w:id="1" w:author="Kristin Marshall" w:date="2018-08-17T07:39:00Z">
        <w:r w:rsidR="00325B36">
          <w:t xml:space="preserve">(EBFM) </w:t>
        </w:r>
      </w:ins>
      <w:r>
        <w:t xml:space="preserve">approaches has grown, but </w:t>
      </w:r>
      <w:r w:rsidR="001A2237">
        <w:t xml:space="preserve">the perception persists that </w:t>
      </w:r>
      <w:r>
        <w:t xml:space="preserve">implementation </w:t>
      </w:r>
      <w:r w:rsidR="001A2237">
        <w:t xml:space="preserve">is </w:t>
      </w:r>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 xml:space="preserve">e </w:t>
      </w:r>
      <w:r w:rsidR="00F22ED5">
        <w:t xml:space="preserve">reviewed </w:t>
      </w:r>
      <w:r w:rsidR="003804AC">
        <w:t>over 200 stock assessments and assessed how the stock assessment reports</w:t>
      </w:r>
      <w:r w:rsidR="0032166E">
        <w:t xml:space="preserve"> included information about </w:t>
      </w:r>
      <w:r w:rsidR="003804AC">
        <w:t>s</w:t>
      </w:r>
      <w:r>
        <w:t>ystem</w:t>
      </w:r>
      <w:r w:rsidR="0032166E">
        <w:t xml:space="preserve"> influences on the </w:t>
      </w:r>
      <w:r w:rsidR="00F85B8B">
        <w:t>assessed stock</w:t>
      </w:r>
      <w:r>
        <w:t xml:space="preserve">.  Our goals were </w:t>
      </w:r>
      <w:r w:rsidR="003804AC">
        <w:t>to quantify</w:t>
      </w:r>
      <w:r w:rsidR="007E07A9">
        <w:t xml:space="preserve"> </w:t>
      </w:r>
      <w:r w:rsidR="0018372B">
        <w:t xml:space="preserve">whether </w:t>
      </w:r>
      <w:r w:rsidR="007E07A9">
        <w:t>and</w:t>
      </w:r>
      <w:r w:rsidR="003804AC">
        <w:t xml:space="preserve">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rsidR="00F85B8B">
        <w:t xml:space="preserve"> to</w:t>
      </w:r>
      <w:r>
        <w:t xml:space="preserve">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w:t>
      </w:r>
      <w:r w:rsidR="00A16CF5">
        <w:t>.</w:t>
      </w:r>
      <w:r>
        <w:t xml:space="preserve"> </w:t>
      </w:r>
      <w:r w:rsidR="00A16CF5">
        <w:t>I</w:t>
      </w:r>
      <w:r w:rsidR="00743C5F">
        <w:t>nteractions within the physical environment (habitat</w:t>
      </w:r>
      <w:r w:rsidR="00A16CF5">
        <w:t>,</w:t>
      </w:r>
      <w:r w:rsidR="00743C5F">
        <w:t xml:space="preserve"> climate) were included twice </w:t>
      </w:r>
      <w:r w:rsidR="00743C5F">
        <w:lastRenderedPageBreak/>
        <w:t>as often as interactions among species (predation)</w:t>
      </w:r>
      <w:r w:rsidR="006145F6">
        <w:t xml:space="preserve">. </w:t>
      </w:r>
      <w:r>
        <w:t>Many assessment reports included ecological in</w:t>
      </w:r>
      <w:r w:rsidR="006145F6">
        <w:t>teractions</w:t>
      </w:r>
      <w:r>
        <w:t xml:space="preserve"> </w:t>
      </w:r>
      <w:r w:rsidR="00F85B8B">
        <w:t xml:space="preserve">only as </w:t>
      </w:r>
      <w:r>
        <w:t>background or qualita</w:t>
      </w:r>
      <w:r w:rsidR="0032166E">
        <w:t>tive considerations</w:t>
      </w:r>
      <w:r>
        <w:t xml:space="preserve">, </w:t>
      </w:r>
      <w:r w:rsidR="00F85B8B">
        <w:t xml:space="preserve">rather than </w:t>
      </w:r>
      <w:r w:rsidR="00F46482">
        <w:t>incorporating 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xml:space="preserve">, </w:t>
      </w:r>
      <w:r w:rsidR="00A16CF5">
        <w:t xml:space="preserve">the assessment is conducted at </w:t>
      </w:r>
      <w:r w:rsidR="00F22ED5">
        <w:t xml:space="preserve">a </w:t>
      </w:r>
      <w:r w:rsidR="00A16CF5">
        <w:t xml:space="preserve">Science Center with a </w:t>
      </w:r>
      <w:r w:rsidR="00D7478A">
        <w:t xml:space="preserve">longstanding </w:t>
      </w:r>
      <w:r w:rsidR="00A16CF5">
        <w:t xml:space="preserve">stomach contents analysis program, </w:t>
      </w:r>
      <w:r w:rsidR="005173B2">
        <w:t>and</w:t>
      </w:r>
      <w:r w:rsidR="007E07A9">
        <w:t>/or</w:t>
      </w:r>
      <w:r w:rsidR="005173B2">
        <w:t xml:space="preserve"> </w:t>
      </w:r>
      <w:r w:rsidR="00D7478A">
        <w:t>the species</w:t>
      </w:r>
      <w:r w:rsidR="00A16CF5">
        <w:t xml:space="preserve"> </w:t>
      </w:r>
      <w:r w:rsidR="005173B2">
        <w:t xml:space="preserve">life history </w:t>
      </w:r>
      <w:r w:rsidR="0032166E">
        <w:t>characteristics</w:t>
      </w:r>
      <w:r w:rsidR="001A2237">
        <w:t xml:space="preserve"> suggest it is likely to be influenced by the physical environment, habitat, or predation mortality (short-lived species, sessile benthic species, or low trophic-level species)</w:t>
      </w:r>
      <w:r w:rsidR="005173B2">
        <w:t xml:space="preserve">.  </w:t>
      </w:r>
      <w:r w:rsidR="00F7557C">
        <w:t>Regional differences in stomach contents analysis programs may limit the inclusion of predation mortality in stock assessments, and more guidance is needed on best practices for the prioritization of when and how biophysical information should be considered. However, o</w:t>
      </w:r>
      <w:r>
        <w:t xml:space="preserve">ur results </w:t>
      </w:r>
      <w:r w:rsidR="00723802">
        <w:t>demonstrate</w:t>
      </w:r>
      <w:r w:rsidR="005173B2">
        <w:t xml:space="preserve"> that significant progress has been made to </w:t>
      </w:r>
      <w:r w:rsidR="001A2237">
        <w:t xml:space="preserve">use best available science and data to </w:t>
      </w:r>
      <w:r w:rsidR="005173B2">
        <w:t xml:space="preserve">expand single-species </w:t>
      </w:r>
      <w:r w:rsidR="00A16CF5">
        <w:t xml:space="preserve">stock </w:t>
      </w:r>
      <w:r w:rsidR="005173B2">
        <w:t>assessment</w:t>
      </w:r>
      <w:r w:rsidR="00A16CF5">
        <w:t>s</w:t>
      </w:r>
      <w:r w:rsidR="001A2237">
        <w:t>, particularly when a broad definition of EBFM is applied</w:t>
      </w:r>
      <w:r w:rsidR="00887003">
        <w:t xml:space="preserve">.  </w:t>
      </w:r>
    </w:p>
    <w:p w14:paraId="16CB166B" w14:textId="77777777" w:rsidR="00C4077D" w:rsidRDefault="00C4077D" w:rsidP="00BC2635">
      <w:pPr>
        <w:spacing w:line="480" w:lineRule="auto"/>
        <w:contextualSpacing/>
        <w:outlineLvl w:val="0"/>
        <w:rPr>
          <w:b/>
        </w:rPr>
      </w:pPr>
      <w:r>
        <w:rPr>
          <w:b/>
        </w:rPr>
        <w:t>Introduction</w:t>
      </w:r>
    </w:p>
    <w:p w14:paraId="615A5E7C" w14:textId="55E94100" w:rsidR="00C1566E" w:rsidRDefault="00403048" w:rsidP="008C226F">
      <w:pPr>
        <w:spacing w:line="480" w:lineRule="auto"/>
        <w:ind w:firstLine="720"/>
        <w:contextualSpacing/>
      </w:pPr>
      <w:r>
        <w:t xml:space="preserve">Although </w:t>
      </w:r>
      <w:r w:rsidR="00A90BC5">
        <w:t>E</w:t>
      </w:r>
      <w:r w:rsidR="00C4077D">
        <w:t>cosystem-based fisheries management</w:t>
      </w:r>
      <w:r>
        <w:t xml:space="preserve"> (EBFM)</w:t>
      </w:r>
      <w:r w:rsidR="00C1566E">
        <w:t xml:space="preserve"> </w:t>
      </w:r>
      <w:r w:rsidR="00A90BC5">
        <w:t>is increasingly identified as way to improve management outcomes</w:t>
      </w:r>
      <w:r>
        <w:t>, there is little consensus as to the extent to which management decisions are based on, or informed by</w:t>
      </w:r>
      <w:r w:rsidR="00837E3C">
        <w:t>,</w:t>
      </w:r>
      <w:r>
        <w:t xml:space="preserve"> EBFM principles.</w:t>
      </w:r>
      <w:r w:rsidR="00C4077D">
        <w:t xml:space="preserve"> </w:t>
      </w:r>
      <w:r>
        <w:t xml:space="preserve"> On one hand, m</w:t>
      </w:r>
      <w:r w:rsidR="002B3005">
        <w:t>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837E3C">
        <w:instrText xml:space="preserve"> ADDIN ZOTERO_ITEM CSL_CITATION {"citationID":"NJFXbKXh","properties":{"formattedCitation":"(FAO, 2003; Marine Strategy Framework Directive, 2008; NOAA, 2016)","plainCitation":"(FAO, 2003; Marine Strategy Framework Directive, 2008; NOAA, 2016)"},"citationItems":[{"id":3472,"uris":["http://zotero.org/users/1951115/items/CSEE5BRE"],"uri":["http://zotero.org/users/1951115/items/CSEE5BRE"],"itemData":{"id":3472,"type":"article","title":"NOAA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r w:rsidR="00CA2F7C">
        <w:fldChar w:fldCharType="separate"/>
      </w:r>
      <w:r w:rsidR="00837E3C">
        <w:rPr>
          <w:noProof/>
        </w:rPr>
        <w:t>(FAO, 2003; Marine Strategy Framework Directive, 2008; NOAA, 2016)</w:t>
      </w:r>
      <w:r w:rsidR="00CA2F7C">
        <w:fldChar w:fldCharType="end"/>
      </w:r>
      <w:r w:rsidR="005E1E6A">
        <w:t xml:space="preserve">. </w:t>
      </w:r>
      <w:r>
        <w:t xml:space="preserve"> </w:t>
      </w:r>
      <w:r w:rsidR="00C1566E">
        <w:t xml:space="preserve">Even so,  </w:t>
      </w:r>
      <w:r w:rsidR="00B048F9">
        <w:t xml:space="preserve">many have argued that </w:t>
      </w:r>
      <w:r w:rsidR="005D0FB5">
        <w:t xml:space="preserve"> </w:t>
      </w:r>
      <w:r w:rsidR="002B3005">
        <w:t>the practice</w:t>
      </w:r>
      <w:r w:rsidR="005D0FB5">
        <w:t xml:space="preserve"> of EBFM </w:t>
      </w:r>
      <w:r w:rsidR="002B3005">
        <w:t>has lagged</w:t>
      </w:r>
      <w:r w:rsidR="00C1566E">
        <w:t xml:space="preserve"> despite the proliferation of EBFM frameworks</w:t>
      </w:r>
      <w:r w:rsidR="002B3005">
        <w:t xml:space="preserve"> </w:t>
      </w:r>
      <w:r w:rsidR="00BF0F4F">
        <w:fldChar w:fldCharType="begin"/>
      </w:r>
      <w:r w:rsidR="00837E3C">
        <w:instrText xml:space="preserve"> ADDIN ZOTERO_ITEM CSL_CITATION {"citationID":"8tmI8MGQ","properties":{"formattedCitation":"{\\rtf (Arkema {\\i{}et al.}, 2006; Pitcher {\\i{}et al.}, 2009; Berkes, 2012; Cowan {\\i{}et al.}, 2012; Essington {\\i{}et al.}, 2016)}","plainCitation":"(Arkema et al., 2006; Pitcher et al., 2009; Berkes, 2012; Cowan et al., 2012; Essington et al., 2016)"},"citationItems":[{"id":3473,"uris":["http://zotero.org/users/1951115/items/SNFUWTW8"],"uri":["http://zotero.org/users/1951115/items/SNFUWTW8"],"itemData":{"id":3473,"type":"report","title":"Building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837E3C" w:rsidRPr="00837E3C">
        <w:rPr>
          <w:rFonts w:ascii="Cambria" w:cs="Times New Roman"/>
        </w:rPr>
        <w:t xml:space="preserve">(Arkema </w:t>
      </w:r>
      <w:r w:rsidR="00837E3C" w:rsidRPr="00837E3C">
        <w:rPr>
          <w:rFonts w:ascii="Cambria" w:cs="Times New Roman"/>
          <w:i/>
          <w:iCs/>
        </w:rPr>
        <w:t>et al.</w:t>
      </w:r>
      <w:r w:rsidR="00837E3C" w:rsidRPr="00837E3C">
        <w:rPr>
          <w:rFonts w:ascii="Cambria" w:cs="Times New Roman"/>
        </w:rPr>
        <w:t xml:space="preserve">, 2006; Pitcher </w:t>
      </w:r>
      <w:r w:rsidR="00837E3C" w:rsidRPr="00837E3C">
        <w:rPr>
          <w:rFonts w:ascii="Cambria" w:cs="Times New Roman"/>
          <w:i/>
          <w:iCs/>
        </w:rPr>
        <w:t>et al.</w:t>
      </w:r>
      <w:r w:rsidR="00837E3C" w:rsidRPr="00837E3C">
        <w:rPr>
          <w:rFonts w:ascii="Cambria" w:cs="Times New Roman"/>
        </w:rPr>
        <w:t xml:space="preserve">, 2009; Berkes, 2012; Cowan </w:t>
      </w:r>
      <w:r w:rsidR="00837E3C" w:rsidRPr="00837E3C">
        <w:rPr>
          <w:rFonts w:ascii="Cambria" w:cs="Times New Roman"/>
          <w:i/>
          <w:iCs/>
        </w:rPr>
        <w:t>et al.</w:t>
      </w:r>
      <w:r w:rsidR="00837E3C" w:rsidRPr="00837E3C">
        <w:rPr>
          <w:rFonts w:ascii="Cambria" w:cs="Times New Roman"/>
        </w:rPr>
        <w:t xml:space="preserve">, 2012; Essington </w:t>
      </w:r>
      <w:r w:rsidR="00837E3C" w:rsidRPr="00837E3C">
        <w:rPr>
          <w:rFonts w:ascii="Cambria" w:cs="Times New Roman"/>
          <w:i/>
          <w:iCs/>
        </w:rPr>
        <w:t>et al.</w:t>
      </w:r>
      <w:r w:rsidR="00837E3C" w:rsidRPr="00837E3C">
        <w:rPr>
          <w:rFonts w:ascii="Cambria" w:cs="Times New Roman"/>
        </w:rPr>
        <w:t>, 2016)</w:t>
      </w:r>
      <w:r w:rsidR="00BF0F4F">
        <w:fldChar w:fldCharType="end"/>
      </w:r>
      <w:r w:rsidR="00BA69BA">
        <w:t xml:space="preserve">. </w:t>
      </w:r>
      <w:r w:rsidR="005D0FB5">
        <w:t xml:space="preserve"> </w:t>
      </w:r>
    </w:p>
    <w:p w14:paraId="7022D597" w14:textId="4A3D442C" w:rsidR="00403048" w:rsidRDefault="000D15DA" w:rsidP="004030AC">
      <w:pPr>
        <w:spacing w:line="480" w:lineRule="auto"/>
        <w:ind w:firstLine="720"/>
        <w:contextualSpacing/>
      </w:pPr>
      <w:r>
        <w:t>Some</w:t>
      </w:r>
      <w:r w:rsidR="00B048F9">
        <w:t xml:space="preserve"> </w:t>
      </w:r>
      <w:r w:rsidR="001A2237">
        <w:t xml:space="preserve">authors </w:t>
      </w:r>
      <w:r w:rsidR="005A490D">
        <w:t>suggest</w:t>
      </w:r>
      <w:r w:rsidR="00B048F9">
        <w:t xml:space="preserve"> </w:t>
      </w:r>
      <w:r w:rsidR="00E33971">
        <w:t>lags</w:t>
      </w:r>
      <w:r w:rsidR="00C1566E">
        <w:t xml:space="preserve"> between the generation of EBFM thought and action</w:t>
      </w:r>
      <w:r w:rsidR="00E33971">
        <w:t xml:space="preserve"> </w:t>
      </w:r>
      <w:r w:rsidR="00D21537">
        <w:t>are caused by a</w:t>
      </w:r>
      <w:r w:rsidR="00B048F9">
        <w:t xml:space="preserve"> need to </w:t>
      </w:r>
      <w:r w:rsidR="00E33971">
        <w:t>develop</w:t>
      </w:r>
      <w:r w:rsidR="00B048F9">
        <w:t xml:space="preserve"> new</w:t>
      </w:r>
      <w:r w:rsidR="00E33971">
        <w:t xml:space="preserve"> data </w:t>
      </w:r>
      <w:r w:rsidR="00B048F9">
        <w:t>sources</w:t>
      </w:r>
      <w:r w:rsidR="00E33971">
        <w:t>, analytical tool</w:t>
      </w:r>
      <w:r w:rsidR="00B048F9">
        <w:t>s</w:t>
      </w:r>
      <w:r w:rsidR="00E33971">
        <w:t xml:space="preserve">, and models </w:t>
      </w:r>
      <w:r w:rsidR="00E33971">
        <w:fldChar w:fldCharType="begin"/>
      </w:r>
      <w:r w:rsidR="00837E3C">
        <w:instrText xml:space="preserve"> ADDIN ZOTERO_ITEM CSL_CITATION {"citationID":"dVNktVav","properties":{"formattedCitation":"{\\rtf (Hilborn, 2011; Cowan {\\i{}et al.}, 2012)}","plainCitation":"(Hilborn, 2011; Cowan et al., 2012)"},"citationItems":[{"id":6363,"uris":["http://zotero.org/users/1951115/items/3UI3IHUW"],"uri":["http://zotero.org/users/1951115/items/3UI3IHUW"],"itemData":{"id":6363,"type":"article-journal","title":"Future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837E3C" w:rsidRPr="00837E3C">
        <w:rPr>
          <w:rFonts w:ascii="Cambria" w:cs="Times New Roman"/>
        </w:rPr>
        <w:t xml:space="preserve">(Hilborn, 2011; Cowan </w:t>
      </w:r>
      <w:r w:rsidR="00837E3C" w:rsidRPr="00837E3C">
        <w:rPr>
          <w:rFonts w:ascii="Cambria" w:cs="Times New Roman"/>
          <w:i/>
          <w:iCs/>
        </w:rPr>
        <w:t>et al.</w:t>
      </w:r>
      <w:r w:rsidR="00837E3C" w:rsidRPr="00837E3C">
        <w:rPr>
          <w:rFonts w:ascii="Cambria" w:cs="Times New Roman"/>
        </w:rPr>
        <w:t>, 2012)</w:t>
      </w:r>
      <w:r w:rsidR="00E33971">
        <w:fldChar w:fldCharType="end"/>
      </w:r>
      <w:r w:rsidR="00C1566E">
        <w:t xml:space="preserve">.  </w:t>
      </w:r>
      <w:r w:rsidR="00E33971">
        <w:t xml:space="preserve"> </w:t>
      </w:r>
      <w:r w:rsidR="00C1566E">
        <w:t xml:space="preserve">However,  </w:t>
      </w:r>
      <w:r w:rsidR="00A42946">
        <w:t xml:space="preserve">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837E3C">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w:t>
      </w:r>
      <w:r w:rsidR="005A490D">
        <w:t xml:space="preserve">largely </w:t>
      </w:r>
      <w:r w:rsidR="00B82E39">
        <w:t xml:space="preserve">been </w:t>
      </w:r>
      <w:r w:rsidR="00E33971">
        <w:t>re</w:t>
      </w:r>
      <w:r w:rsidR="00B82E39">
        <w:t xml:space="preserve">solved in developed countries, and now persist </w:t>
      </w:r>
      <w:r w:rsidR="00AA7A17">
        <w:t xml:space="preserve">only </w:t>
      </w:r>
      <w:r w:rsidR="00B82E39">
        <w:t>as “myths”</w:t>
      </w:r>
      <w:r w:rsidR="00B334C6">
        <w:t>.  At least in the U.S.</w:t>
      </w:r>
      <w:r w:rsidR="005714D3">
        <w:t xml:space="preserve"> </w:t>
      </w:r>
      <w:r w:rsidR="00F22ED5">
        <w:t xml:space="preserve">federal </w:t>
      </w:r>
      <w:r w:rsidR="005714D3">
        <w:t xml:space="preserve">fisheries management system, </w:t>
      </w:r>
      <w:r w:rsidR="00B334C6">
        <w:t xml:space="preserve">decision-makers and stakeholders </w:t>
      </w:r>
      <w:r w:rsidR="001F49D0">
        <w:t xml:space="preserve">in several regions </w:t>
      </w:r>
      <w:r w:rsidR="00B334C6">
        <w:t>are open to</w:t>
      </w:r>
      <w:r w:rsidR="00CE3056">
        <w:t xml:space="preserve"> implementing EBFM</w:t>
      </w:r>
      <w:r w:rsidR="00B334C6">
        <w:t xml:space="preserve"> </w:t>
      </w:r>
      <w:r w:rsidR="001F49D0">
        <w:fldChar w:fldCharType="begin"/>
      </w:r>
      <w:r w:rsidR="00837E3C">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r w:rsidR="001F49D0">
        <w:fldChar w:fldCharType="separate"/>
      </w:r>
      <w:r w:rsidR="00837E3C">
        <w:rPr>
          <w:noProof/>
        </w:rPr>
        <w:t>(Biedron and Knuth, 2016)</w:t>
      </w:r>
      <w:r w:rsidR="001F49D0">
        <w:fldChar w:fldCharType="end"/>
      </w:r>
      <w:r w:rsidR="00B334C6">
        <w:t xml:space="preserve">. </w:t>
      </w:r>
      <w:r w:rsidR="00403048">
        <w:t xml:space="preserve"> </w:t>
      </w:r>
      <w:r w:rsidR="00224709">
        <w:t xml:space="preserve">Thus, it is possible that </w:t>
      </w:r>
      <w:r w:rsidR="00403048">
        <w:t xml:space="preserve">EBFM is occurring </w:t>
      </w:r>
      <w:r w:rsidR="00C1566E">
        <w:t xml:space="preserve">more often than typically acknowledged, but does </w:t>
      </w:r>
      <w:r w:rsidR="00224709">
        <w:t>not receiv</w:t>
      </w:r>
      <w:r w:rsidR="00C1566E">
        <w:t>e</w:t>
      </w:r>
      <w:r w:rsidR="00224709">
        <w:t xml:space="preserve"> attention because </w:t>
      </w:r>
      <w:r w:rsidR="00C1566E">
        <w:t>it</w:t>
      </w:r>
      <w:r w:rsidR="00224709">
        <w:t xml:space="preserve"> now </w:t>
      </w:r>
      <w:r w:rsidR="00403048">
        <w:t>part of “good practice”</w:t>
      </w:r>
      <w:r w:rsidR="00C1566E">
        <w:t xml:space="preserve">.  That </w:t>
      </w:r>
      <w:r w:rsidR="00C1566E">
        <w:lastRenderedPageBreak/>
        <w:t xml:space="preserve">is, </w:t>
      </w:r>
      <w:r w:rsidR="00403048">
        <w:t xml:space="preserve">conventional management has incrementally </w:t>
      </w:r>
      <w:r w:rsidR="00224709">
        <w:t>evolved to include ecosystem considerations</w:t>
      </w:r>
      <w:r w:rsidR="00C1566E">
        <w:t>,</w:t>
      </w:r>
      <w:r w:rsidR="00224709">
        <w:t xml:space="preserve"> but has not labeled such evolution as EBFM.</w:t>
      </w:r>
      <w:r w:rsidR="00B8225E" w:rsidRPr="00B8225E">
        <w:t xml:space="preserve"> </w:t>
      </w:r>
      <w:r w:rsidR="00C1566E">
        <w:t xml:space="preserve">  We examine this thesis here. </w:t>
      </w:r>
    </w:p>
    <w:p w14:paraId="395DF688" w14:textId="67BBC779" w:rsidR="003418B3" w:rsidRDefault="00C031C5" w:rsidP="00B8225E">
      <w:pPr>
        <w:spacing w:line="480" w:lineRule="auto"/>
        <w:ind w:firstLine="720"/>
        <w:contextualSpacing/>
      </w:pPr>
      <w:r>
        <w:t xml:space="preserve">The data and models used for stock assessment, a cornerstone of conventional </w:t>
      </w:r>
      <w:r w:rsidR="00F7557C">
        <w:t xml:space="preserve">fisheries </w:t>
      </w:r>
      <w:r>
        <w:t>management in many areas of the world, have greatly expanded in scope and complexity</w:t>
      </w:r>
      <w:r w:rsidR="00C93710">
        <w:t>,</w:t>
      </w:r>
      <w:r>
        <w:t xml:space="preserve"> and may be one way in which ecosystem considerations inform management.  </w:t>
      </w:r>
      <w:r w:rsidR="005A490D">
        <w:t xml:space="preserve"> </w:t>
      </w:r>
      <w:r w:rsidR="009F14B7">
        <w:t xml:space="preserve">Stock assessment models estimate </w:t>
      </w:r>
      <w:r w:rsidR="00A4415A">
        <w:t xml:space="preserve">stock </w:t>
      </w:r>
      <w:r>
        <w:t xml:space="preserve">abundance relative </w:t>
      </w:r>
      <w:r w:rsidR="00A4415A">
        <w:t xml:space="preserve">to reference points using </w:t>
      </w:r>
      <w:r w:rsidR="009F14B7">
        <w:t xml:space="preserve">data </w:t>
      </w:r>
      <w:r w:rsidR="00C93710">
        <w:t>such as</w:t>
      </w:r>
      <w:r w:rsidR="00A4415A">
        <w:t xml:space="preserve"> </w:t>
      </w:r>
      <w:r w:rsidR="009F14B7">
        <w:t>catch</w:t>
      </w:r>
      <w:r w:rsidR="00C93710">
        <w:t>, abundance</w:t>
      </w:r>
      <w:r w:rsidR="00A4415A">
        <w:t>, life history parameters,</w:t>
      </w:r>
      <w:r w:rsidR="009F14B7">
        <w:t xml:space="preserve"> and expert knowledge.  Output from these models inform</w:t>
      </w:r>
      <w:r w:rsidR="00EE1664">
        <w:t>s</w:t>
      </w:r>
      <w:r w:rsidR="009F14B7">
        <w:t xml:space="preserve"> decisions about annual catch limits, and as such they are subjected to a great deal of scrutiny from scientists, managers, and stakeholders. </w:t>
      </w:r>
      <w:r w:rsidR="008B283A">
        <w:t xml:space="preserve"> </w:t>
      </w:r>
      <w:r w:rsidR="0028038B">
        <w:t xml:space="preserve">While some fisheries scientists have developed </w:t>
      </w:r>
      <w:r w:rsidR="00A762F8">
        <w:t xml:space="preserve">approaches for estimating </w:t>
      </w:r>
      <w:r w:rsidR="0028038B">
        <w:t xml:space="preserve">the </w:t>
      </w:r>
      <w:r w:rsidR="00A762F8">
        <w:t>status</w:t>
      </w:r>
      <w:r w:rsidR="0028038B">
        <w:t xml:space="preserve"> of fish stocks that</w:t>
      </w:r>
      <w:r w:rsidR="00A762F8">
        <w:t xml:space="preserve"> include</w:t>
      </w:r>
      <w:r w:rsidR="00051030">
        <w:t>s</w:t>
      </w:r>
      <w:r w:rsidR="00A762F8">
        <w:t xml:space="preserve"> environmental relationships or predation mortality </w:t>
      </w:r>
      <w:r w:rsidR="00A762F8">
        <w:fldChar w:fldCharType="begin"/>
      </w:r>
      <w:r w:rsidR="00837E3C">
        <w:instrText xml:space="preserve"> ADDIN ZOTERO_ITEM CSL_CITATION {"citationID":"3RcC5urN","properties":{"formattedCitation":"{\\rtf (Maunder and Watters, 2003; Kuparinen {\\i{}et al.}, 2012; Methot and Wetzel, 2013)}","plainCitation":"(Maunder and Watters, 2003; Kuparinen et al., 2012; Methot and Wetzel, 2013)"},"citationItems":[{"id":1218,"uris":["http://zotero.org/users/1951115/items/8VK68GJ2"],"uri":["http://zotero.org/users/1951115/items/8VK68GJ2"],"itemData":{"id":1218,"type":"article-journal","title":"A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r w:rsidR="00837E3C" w:rsidRPr="00837E3C">
        <w:rPr>
          <w:rFonts w:ascii="Cambria" w:cs="Times New Roman"/>
        </w:rPr>
        <w:t xml:space="preserve">(Maunder and Watters, 2003; Kuparinen </w:t>
      </w:r>
      <w:r w:rsidR="00837E3C" w:rsidRPr="00837E3C">
        <w:rPr>
          <w:rFonts w:ascii="Cambria" w:cs="Times New Roman"/>
          <w:i/>
          <w:iCs/>
        </w:rPr>
        <w:t>et al.</w:t>
      </w:r>
      <w:r w:rsidR="00837E3C" w:rsidRPr="00837E3C">
        <w:rPr>
          <w:rFonts w:ascii="Cambria" w:cs="Times New Roman"/>
        </w:rPr>
        <w:t>, 2012; Methot and Wetzel, 2013)</w:t>
      </w:r>
      <w:r w:rsidR="00A762F8">
        <w:fldChar w:fldCharType="end"/>
      </w:r>
      <w:r w:rsidR="0028038B">
        <w:t xml:space="preserve">, the degree to which this research has been transferred to </w:t>
      </w:r>
      <w:r w:rsidR="00A762F8">
        <w:t>assessment models used for management</w:t>
      </w:r>
      <w:r w:rsidR="0028038B">
        <w:t xml:space="preserve"> is unknown.</w:t>
      </w:r>
      <w:r w:rsidR="00A762F8">
        <w:t xml:space="preserve"> </w:t>
      </w:r>
    </w:p>
    <w:p w14:paraId="76C14847" w14:textId="73331B4D"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837E3C">
        <w:instrText xml:space="preserve"> ADDIN ZOTERO_ITEM CSL_CITATION {"citationID":"x91GXa0G","properties":{"formattedCitation":"{\\rtf (Skern-Mauritzen {\\i{}et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837E3C" w:rsidRPr="00837E3C">
        <w:rPr>
          <w:rFonts w:ascii="Cambria" w:cs="Times New Roman"/>
        </w:rPr>
        <w:t xml:space="preserve">(Skern-Mauritzen </w:t>
      </w:r>
      <w:r w:rsidR="00837E3C" w:rsidRPr="00837E3C">
        <w:rPr>
          <w:rFonts w:ascii="Cambria" w:cs="Times New Roman"/>
          <w:i/>
          <w:iCs/>
        </w:rPr>
        <w:t>et al.</w:t>
      </w:r>
      <w:r w:rsidR="00837E3C" w:rsidRPr="00837E3C">
        <w:rPr>
          <w:rFonts w:ascii="Cambria" w:cs="Times New Roman"/>
        </w:rPr>
        <w:t>,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7F10C1">
        <w:t xml:space="preserve">Any review of </w:t>
      </w:r>
      <w:r w:rsidR="00051030">
        <w:t>how</w:t>
      </w:r>
      <w:r w:rsidR="007F10C1">
        <w:t xml:space="preserve"> broader system information</w:t>
      </w:r>
      <w:r w:rsidR="00051030">
        <w:t xml:space="preserve"> is used</w:t>
      </w:r>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r w:rsidR="00051030">
        <w:t>, such as a predation mortality parameter or environmental driver of recruitment</w:t>
      </w:r>
      <w:r w:rsidR="007F10C1">
        <w:t xml:space="preserve">.  On the other </w:t>
      </w:r>
      <w:r w:rsidR="00EE1664">
        <w:t>end</w:t>
      </w:r>
      <w:r w:rsidR="007F10C1">
        <w:t xml:space="preserve">, is broader qualitative considerations that inform model development in </w:t>
      </w:r>
      <w:r w:rsidR="00EE1664">
        <w:t xml:space="preserve">less obvious </w:t>
      </w:r>
      <w:r w:rsidR="007F10C1">
        <w:t xml:space="preserve">ways.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837E3C">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4C4F44B9"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w:t>
      </w:r>
      <w:r w:rsidR="00F7557C">
        <w:t xml:space="preserve">in stock assessment reports </w:t>
      </w:r>
      <w:r w:rsidR="007938CE">
        <w:t xml:space="preserve">in the U.S. </w:t>
      </w:r>
      <w:r w:rsidR="00F65CF2">
        <w:t>and</w:t>
      </w:r>
      <w:r w:rsidR="00AC7DEA">
        <w:t xml:space="preserve"> understand </w:t>
      </w:r>
      <w:r w:rsidR="007F1C78">
        <w:t xml:space="preserve">the conditions under which </w:t>
      </w:r>
      <w:r>
        <w:t xml:space="preserve">uptake of ecosystem information has occurred. </w:t>
      </w:r>
      <w:r w:rsidR="00C031C5">
        <w:t xml:space="preserve"> We undertook this exercise aware that </w:t>
      </w:r>
      <w:r w:rsidR="007C41DD">
        <w:t xml:space="preserve">it is not reasonable to expect all </w:t>
      </w:r>
      <w:r w:rsidR="007C41DD">
        <w:lastRenderedPageBreak/>
        <w:t>stock assessment models to include all ecological drivers</w:t>
      </w:r>
      <w:r w:rsidR="00625541">
        <w:t>;</w:t>
      </w:r>
      <w:r w:rsidR="007C41DD">
        <w:t xml:space="preserve">  </w:t>
      </w:r>
      <w:r w:rsidR="00625541">
        <w:t>t</w:t>
      </w:r>
      <w:r w:rsidR="007C41DD">
        <w:t>he performance of stock assessment</w:t>
      </w:r>
      <w:r w:rsidR="00625541">
        <w:t>s</w:t>
      </w:r>
      <w:r w:rsidR="007C41DD">
        <w:t xml:space="preserve"> and management strategies that include such drivers </w:t>
      </w:r>
      <w:r w:rsidR="00625541">
        <w:t>are highly variable</w:t>
      </w:r>
      <w:r w:rsidR="007C41DD">
        <w:t xml:space="preserve"> </w:t>
      </w:r>
      <w:r w:rsidR="00384A16">
        <w:fldChar w:fldCharType="begin"/>
      </w:r>
      <w:r w:rsidR="00837E3C">
        <w:instrText xml:space="preserve"> ADDIN ZOTERO_ITEM CSL_CITATION {"citationID":"H02fCt3g","properties":{"formattedCitation":"{\\rtf (Myers, 1998; Punt {\\i{}et al.}, 2014)}","plainCitation":"(Myers, 1998; Punt et al., 2014)"},"citationItems":[{"id":1251,"uris":["http://zotero.org/users/1951115/items/TZ6AA3IZ"],"uri":["http://zotero.org/users/1951115/items/TZ6AA3IZ"],"itemData":{"id":1251,"type":"article-journal","title":"When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384A16">
        <w:fldChar w:fldCharType="separate"/>
      </w:r>
      <w:r w:rsidR="00837E3C" w:rsidRPr="00837E3C">
        <w:rPr>
          <w:rFonts w:ascii="Cambria" w:cs="Times New Roman"/>
        </w:rPr>
        <w:t xml:space="preserve">(Myers, 1998; Punt </w:t>
      </w:r>
      <w:r w:rsidR="00837E3C" w:rsidRPr="00837E3C">
        <w:rPr>
          <w:rFonts w:ascii="Cambria" w:cs="Times New Roman"/>
          <w:i/>
          <w:iCs/>
        </w:rPr>
        <w:t>et al.</w:t>
      </w:r>
      <w:r w:rsidR="00837E3C" w:rsidRPr="00837E3C">
        <w:rPr>
          <w:rFonts w:ascii="Cambria" w:cs="Times New Roman"/>
        </w:rPr>
        <w:t>, 2014)</w:t>
      </w:r>
      <w:r w:rsidR="00384A16">
        <w:fldChar w:fldCharType="end"/>
      </w:r>
      <w:r w:rsidR="008D3341">
        <w:t xml:space="preserve">.  </w:t>
      </w:r>
      <w:r w:rsidR="00E40BCB">
        <w:t>Nonetheless</w:t>
      </w:r>
      <w:r w:rsidR="00075B56">
        <w:t xml:space="preserve">, </w:t>
      </w:r>
      <w:r w:rsidR="007938CE">
        <w:t>exploring cases where</w:t>
      </w:r>
      <w:r w:rsidR="00075B56">
        <w:t xml:space="preserve"> ecosystem </w:t>
      </w:r>
      <w:r w:rsidR="007938CE">
        <w:t xml:space="preserve">information has not been included </w:t>
      </w:r>
      <w:r w:rsidR="00075B56">
        <w:t xml:space="preserve">may </w:t>
      </w:r>
      <w:r w:rsidR="00220B03">
        <w:t>indicate</w:t>
      </w:r>
      <w:r w:rsidR="00075B56">
        <w:t xml:space="preserve"> </w:t>
      </w:r>
      <w:r w:rsidR="00220B03">
        <w:t xml:space="preserve">persistent </w:t>
      </w:r>
      <w:r w:rsidR="00075B56">
        <w:t xml:space="preserve">barriers to implementing EBFM. </w:t>
      </w:r>
      <w:r w:rsidR="00AC7DEA">
        <w:t xml:space="preserve">To that end, we developed three hypotheses </w:t>
      </w:r>
      <w:r w:rsidR="001F711B">
        <w:t xml:space="preserve">describing conditions that we thought could lead to </w:t>
      </w:r>
      <w:r w:rsidR="00AC7DEA">
        <w:t>stock assessment</w:t>
      </w:r>
      <w:r w:rsidR="001F711B">
        <w:t xml:space="preserve"> reports including</w:t>
      </w:r>
      <w:r w:rsidR="00AC7DEA">
        <w:t xml:space="preserve"> ecosystem considerations. </w:t>
      </w:r>
    </w:p>
    <w:p w14:paraId="07EA4D2F" w14:textId="47DADA60"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t>
      </w:r>
      <w:r w:rsidR="00EE1664">
        <w:t xml:space="preserve">Our reasoning is </w:t>
      </w:r>
      <w:r>
        <w:t xml:space="preserve">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837E3C">
        <w:instrText xml:space="preserve"> ADDIN ZOTERO_ITEM CSL_CITATION {"citationID":"O2Ix5vFt","properties":{"formattedCitation":"{\\rtf (Olsson {\\i{}et al.}, 2008)}","plainCitation":"(Olsson et al.,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837E3C" w:rsidRPr="00837E3C">
        <w:rPr>
          <w:rFonts w:ascii="Cambria" w:cs="Times New Roman"/>
        </w:rPr>
        <w:t xml:space="preserve">(Olsson </w:t>
      </w:r>
      <w:r w:rsidR="00837E3C" w:rsidRPr="00837E3C">
        <w:rPr>
          <w:rFonts w:ascii="Cambria" w:cs="Times New Roman"/>
          <w:i/>
          <w:iCs/>
        </w:rPr>
        <w:t>et al.</w:t>
      </w:r>
      <w:r w:rsidR="00837E3C" w:rsidRPr="00837E3C">
        <w:rPr>
          <w:rFonts w:ascii="Cambria" w:cs="Times New Roman"/>
        </w:rPr>
        <w:t>, 2008)</w:t>
      </w:r>
      <w:r w:rsidR="00075B56">
        <w:fldChar w:fldCharType="end"/>
      </w:r>
      <w:r w:rsidR="00075B56">
        <w:t xml:space="preserve">.  </w:t>
      </w:r>
      <w:r w:rsidR="00E40BCB">
        <w:t>Additionally</w:t>
      </w:r>
      <w:r w:rsidR="00075B56">
        <w:t xml:space="preserve">,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837E3C">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837E3C">
        <w:rPr>
          <w:noProof/>
        </w:rPr>
        <w:t>(Pinsky and Byler, 2015)</w:t>
      </w:r>
      <w:r>
        <w:fldChar w:fldCharType="end"/>
      </w:r>
      <w:r>
        <w:t>.</w:t>
      </w:r>
      <w:r w:rsidR="00DF0E3E">
        <w:t xml:space="preserve"> </w:t>
      </w:r>
    </w:p>
    <w:p w14:paraId="52BD3BF8" w14:textId="43AE7843" w:rsidR="00075B56" w:rsidRDefault="00511E96" w:rsidP="003804AC">
      <w:pPr>
        <w:spacing w:line="480" w:lineRule="auto"/>
        <w:ind w:firstLine="720"/>
        <w:contextualSpacing/>
      </w:pPr>
      <w:r>
        <w:t xml:space="preserve">Second, </w:t>
      </w:r>
      <w:r w:rsidR="006B68CA">
        <w:t xml:space="preserve">we hypothesized that </w:t>
      </w:r>
      <w:r w:rsidR="001033C5">
        <w:t xml:space="preserve">regional differences </w:t>
      </w:r>
      <w:r w:rsidR="00E40BCB">
        <w:t xml:space="preserve">among National Marine Fisheries Service Fishery </w:t>
      </w:r>
      <w:r w:rsidR="001033C5">
        <w:t>Science Centers conducting the assessments may influence how ecosystem information is considered.  For example, Centers that have longstanding stomach contents analysis programs may be more likely to produce assessments in which predat</w:t>
      </w:r>
      <w:r w:rsidR="00053120">
        <w:t>ion and diet information</w:t>
      </w:r>
      <w:r w:rsidR="001033C5">
        <w:t xml:space="preserve"> are included</w:t>
      </w:r>
      <w:r w:rsidR="006B68CA">
        <w:t xml:space="preserve">. </w:t>
      </w:r>
      <w:r w:rsidR="007938CE">
        <w:t xml:space="preserve">Or, Centers that have strong oceanography programs may be more likely to produce assessments with climate information. </w:t>
      </w:r>
      <w:r w:rsidR="007B34A2">
        <w:t xml:space="preserve">If </w:t>
      </w:r>
      <w:r w:rsidR="00E40BCB">
        <w:t>data limit the develop</w:t>
      </w:r>
      <w:r w:rsidR="007B34A2">
        <w:t>ment</w:t>
      </w:r>
      <w:r w:rsidR="00E40BCB">
        <w:t xml:space="preserve"> of</w:t>
      </w:r>
      <w:r w:rsidR="006B68CA">
        <w:t xml:space="preserve"> </w:t>
      </w:r>
      <w:r w:rsidR="007B34A2">
        <w:t>ecosystem</w:t>
      </w:r>
      <w:r w:rsidR="00E40BCB">
        <w:t xml:space="preserve"> models</w:t>
      </w:r>
      <w:r w:rsidR="006B68CA">
        <w:t xml:space="preserve"> </w:t>
      </w:r>
      <w:r w:rsidR="006B68CA">
        <w:fldChar w:fldCharType="begin"/>
      </w:r>
      <w:r w:rsidR="00837E3C">
        <w:instrText xml:space="preserve"> ADDIN ZOTERO_ITEM CSL_CITATION {"citationID":"MccX3I9R","properties":{"formattedCitation":"{\\rtf (Mace, 2001; Hilborn, 2011; Cowan {\\i{}et al.}, 2012)}","plainCitation":"(Mace, 2001; Hilborn, 2011; Cowan et al., 2012)"},"citationItems":[{"id":494,"uris":["http://zotero.org/users/1951115/items/HP9NABIV"],"uri":["http://zotero.org/users/1951115/items/HP9NABIV"],"itemData":{"id":494,"type":"article-journal","title":"Challenges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6B68CA">
        <w:fldChar w:fldCharType="separate"/>
      </w:r>
      <w:r w:rsidR="00837E3C" w:rsidRPr="00837E3C">
        <w:rPr>
          <w:rFonts w:ascii="Cambria" w:cs="Times New Roman"/>
        </w:rPr>
        <w:t xml:space="preserve">(Mace, 2001; Hilborn, 2011; Cowan </w:t>
      </w:r>
      <w:r w:rsidR="00837E3C" w:rsidRPr="00837E3C">
        <w:rPr>
          <w:rFonts w:ascii="Cambria" w:cs="Times New Roman"/>
          <w:i/>
          <w:iCs/>
        </w:rPr>
        <w:t>et al.</w:t>
      </w:r>
      <w:r w:rsidR="00837E3C" w:rsidRPr="00837E3C">
        <w:rPr>
          <w:rFonts w:ascii="Cambria" w:cs="Times New Roman"/>
        </w:rPr>
        <w:t>, 2012)</w:t>
      </w:r>
      <w:r w:rsidR="006B68CA">
        <w:fldChar w:fldCharType="end"/>
      </w:r>
      <w:r w:rsidR="00E40BCB">
        <w:t>, the availability of such data may spur development of assessments that include novel information.</w:t>
      </w:r>
      <w:r w:rsidR="002A66EF">
        <w:t xml:space="preserve">  </w:t>
      </w:r>
      <w:r w:rsidR="00DF0E3E">
        <w:t>A full assessment of data availability for all stocks considered in this analysis would be outside the scope of this paper</w:t>
      </w:r>
      <w:r w:rsidR="001033C5">
        <w:t>, however</w:t>
      </w:r>
      <w:r w:rsidR="00DF0E3E">
        <w:t xml:space="preserve">.  </w:t>
      </w:r>
      <w:r w:rsidR="00D53BB8">
        <w:t xml:space="preserve">We focus on </w:t>
      </w:r>
      <w:r w:rsidR="001033C5">
        <w:t>regional differences in stomach contents</w:t>
      </w:r>
      <w:r w:rsidR="00E90701">
        <w:t xml:space="preserve"> </w:t>
      </w:r>
      <w:r w:rsidR="001033C5">
        <w:t>program</w:t>
      </w:r>
      <w:r w:rsidR="007B34A2">
        <w:t>s</w:t>
      </w:r>
      <w:r w:rsidR="001033C5">
        <w:t xml:space="preserve"> </w:t>
      </w:r>
      <w:r w:rsidR="00D53BB8">
        <w:t xml:space="preserve">because </w:t>
      </w:r>
      <w:r w:rsidR="001033C5">
        <w:t>diet data</w:t>
      </w:r>
      <w:r w:rsidR="00D53BB8">
        <w:t xml:space="preserve"> </w:t>
      </w:r>
      <w:r w:rsidR="00E90701">
        <w:t>provide</w:t>
      </w:r>
      <w:r w:rsidR="001033C5">
        <w:t xml:space="preserve"> </w:t>
      </w:r>
      <w:r w:rsidR="00E90701">
        <w:t>information on</w:t>
      </w:r>
      <w:r w:rsidR="00D53BB8">
        <w:t xml:space="preserve"> one of the most common justifications of EBFM, namely that </w:t>
      </w:r>
      <w:r w:rsidR="00E90701">
        <w:t xml:space="preserve">predator-prey interactions change population productivity and reference points </w:t>
      </w:r>
      <w:r w:rsidR="008D7693">
        <w:fldChar w:fldCharType="begin"/>
      </w:r>
      <w:r w:rsidR="00837E3C">
        <w:instrText xml:space="preserve"> ADDIN ZOTERO_ITEM CSL_CITATION {"citationID":"sUkchess","properties":{"formattedCitation":"(Link, 2002, 2010)","plainCitation":"(Link, 2002,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mean?","author":[{"family":"Link","given":"Jason S."}],"issued":{"date-parts":[["2002"]]}}},{"id":1207,"uris":["http://zotero.org/users/1951115/items/2ZG6SDAI"],"uri":["http://zotero.org/users/1951115/items/2ZG6SDAI"],"itemData":{"id":1207,"type":"book","title":"Ecosystem-based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r w:rsidR="008D7693">
        <w:fldChar w:fldCharType="separate"/>
      </w:r>
      <w:r w:rsidR="00837E3C">
        <w:rPr>
          <w:noProof/>
        </w:rPr>
        <w:t>(Link, 2002, 2010)</w:t>
      </w:r>
      <w:r w:rsidR="008D7693">
        <w:fldChar w:fldCharType="end"/>
      </w:r>
      <w:r w:rsidR="008B283A">
        <w:t>.</w:t>
      </w:r>
      <w:r w:rsidR="002A66EF">
        <w:t xml:space="preserve">   </w:t>
      </w:r>
    </w:p>
    <w:p w14:paraId="497FD9D3" w14:textId="00675482" w:rsidR="00075B56" w:rsidRDefault="00DF0E3E" w:rsidP="003804AC">
      <w:pPr>
        <w:spacing w:line="480" w:lineRule="auto"/>
        <w:ind w:firstLine="720"/>
        <w:contextualSpacing/>
      </w:pPr>
      <w:r>
        <w:lastRenderedPageBreak/>
        <w:t>Third, we suspected that</w:t>
      </w:r>
      <w:r w:rsidR="00625541">
        <w:t xml:space="preserve"> inclusion of ecosystem consideration will depend on the life history characteristics of stocks. </w:t>
      </w:r>
      <w:r>
        <w:t xml:space="preserve"> For example, forage species are typically short-lived, highly linked to the physical environment, and may be influenced by predation from higher trophic levels</w:t>
      </w:r>
      <w:r w:rsidR="006B68CA">
        <w:t xml:space="preserve"> </w:t>
      </w:r>
      <w:r w:rsidR="006B68CA">
        <w:fldChar w:fldCharType="begin"/>
      </w:r>
      <w:r w:rsidR="00837E3C">
        <w:instrText xml:space="preserve"> ADDIN ZOTERO_ITEM CSL_CITATION {"citationID":"5Q285Md4","properties":{"formattedCitation":"{\\rtf (Pikitch {\\i{}et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37E3C" w:rsidRPr="00837E3C">
        <w:rPr>
          <w:rFonts w:ascii="Cambria" w:cs="Times New Roman"/>
        </w:rPr>
        <w:t xml:space="preserve">(Pikitch </w:t>
      </w:r>
      <w:r w:rsidR="00837E3C" w:rsidRPr="00837E3C">
        <w:rPr>
          <w:rFonts w:ascii="Cambria" w:cs="Times New Roman"/>
          <w:i/>
          <w:iCs/>
        </w:rPr>
        <w:t>et al.</w:t>
      </w:r>
      <w:r w:rsidR="00837E3C" w:rsidRPr="00837E3C">
        <w:rPr>
          <w:rFonts w:ascii="Cambria" w:cs="Times New Roman"/>
        </w:rPr>
        <w:t>,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r w:rsidR="00956319">
        <w:t>, longer-lived, generalist</w:t>
      </w:r>
      <w:r w:rsidR="006D59A9">
        <w:t xml:space="preserve"> piscivorous predator.</w:t>
      </w:r>
    </w:p>
    <w:p w14:paraId="347AFEC1" w14:textId="1C255927" w:rsidR="00C4077D" w:rsidRDefault="00340913" w:rsidP="003804AC">
      <w:pPr>
        <w:spacing w:line="480" w:lineRule="auto"/>
        <w:ind w:firstLine="720"/>
        <w:contextualSpacing/>
      </w:pPr>
      <w:r>
        <w:t>The goal</w:t>
      </w:r>
      <w:r w:rsidR="00D57972">
        <w:t>s of our synthesis are</w:t>
      </w:r>
      <w:r>
        <w:t xml:space="preserve"> to gauge the current status of the </w:t>
      </w:r>
      <w:r w:rsidR="00D57972">
        <w:t xml:space="preserve">use of ecosystem considerations in U.S. assessments, provide examples that can serve as a reference for others seeking to </w:t>
      </w:r>
      <w:r w:rsidR="00320601">
        <w:t xml:space="preserve">expand the scope of </w:t>
      </w:r>
      <w:r w:rsidR="00D57972">
        <w:t xml:space="preserve">assessments, and consider more broadly how ecosystem information can be used </w:t>
      </w:r>
      <w:r w:rsidR="00220B03">
        <w:t>in</w:t>
      </w:r>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rsidR="006D59A9">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7D0B394C" w:rsidR="00045E0A" w:rsidRDefault="00045E0A" w:rsidP="00463DAA">
      <w:pPr>
        <w:spacing w:line="480" w:lineRule="auto"/>
        <w:ind w:firstLine="720"/>
        <w:contextualSpacing/>
      </w:pPr>
      <w:r>
        <w:t>W</w:t>
      </w:r>
      <w:r w:rsidR="002D1780">
        <w:t xml:space="preserve">e reviewed </w:t>
      </w:r>
      <w:r w:rsidR="009F58D0">
        <w:t>206</w:t>
      </w:r>
      <w:r w:rsidR="002D1780">
        <w:t xml:space="preserve"> stock assessments conducted by NOAA Fisheries. We obtained a list of the most recent stock assessment for each Council-managed stock in federal waters </w:t>
      </w:r>
      <w:r w:rsidR="00220B03">
        <w:t xml:space="preserve">through a data request to the </w:t>
      </w:r>
      <w:r w:rsidR="002D1780">
        <w:t>NOAA Species Information System (SIS) database</w:t>
      </w:r>
      <w:r w:rsidR="00C44F26">
        <w:t xml:space="preserve"> (</w:t>
      </w:r>
      <w:r w:rsidR="00220B03">
        <w:t xml:space="preserve">a simplified public version of the portal is available at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r w:rsidR="005D25C6">
        <w:t xml:space="preserve"> Simple index-based assessments or per-recruit analyses which lacked an underlying population model were excluded.</w:t>
      </w:r>
    </w:p>
    <w:p w14:paraId="28C39F32" w14:textId="06BF4D04"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types of</w:t>
      </w:r>
      <w:r w:rsidR="00E3515A">
        <w:t xml:space="preserve"> </w:t>
      </w:r>
      <w:r w:rsidR="00463DAA">
        <w:t xml:space="preserve">interactions: interactions with habitat or habitat requirements, environmental or </w:t>
      </w:r>
      <w:r>
        <w:t xml:space="preserve">climate </w:t>
      </w:r>
      <w:r w:rsidRPr="00704393">
        <w:t>interactions, interactions with prey</w:t>
      </w:r>
      <w:r w:rsidR="00053120" w:rsidRPr="00704393">
        <w:t xml:space="preserve"> (hereafter referred to as diets)</w:t>
      </w:r>
      <w:r w:rsidRPr="00704393">
        <w:t>, interactions with predators,</w:t>
      </w:r>
      <w:r>
        <w:t xml:space="preserve"> bycatch of the target species in other fisheries, and bycatch of other species within the target species fishery. </w:t>
      </w:r>
      <w:r w:rsidR="008B4EC0">
        <w:t>T</w:t>
      </w:r>
      <w:r>
        <w:t xml:space="preserve">hese topic areas </w:t>
      </w:r>
      <w:r w:rsidR="008B4EC0">
        <w:t xml:space="preserve">cover a range of factors that could influence recruitment, growth, </w:t>
      </w:r>
      <w:r w:rsidR="008B4EC0">
        <w:lastRenderedPageBreak/>
        <w:t xml:space="preserve">movement, or mortality, which are the processes that affect stock biomass and thus most likely to be included in assessments. </w:t>
      </w:r>
    </w:p>
    <w:p w14:paraId="73BF02F3" w14:textId="41CB579A"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rsidR="00E3515A">
        <w:t xml:space="preserve"> </w:t>
      </w:r>
      <w:r w:rsidR="007B34A2">
        <w:t xml:space="preserve">of </w:t>
      </w:r>
      <w:r w:rsidR="00E3515A">
        <w:t>information</w:t>
      </w:r>
      <w:r>
        <w:t xml:space="preserve"> was explicitly included in the assessment model through data inputs or estimated parameters.</w:t>
      </w:r>
    </w:p>
    <w:p w14:paraId="675EDBE0" w14:textId="5521343E"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r w:rsidR="00B32D78">
        <w:t>assessment working group</w:t>
      </w:r>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837E3C">
        <w:instrText xml:space="preserve"> ADDIN ZOTERO_ITEM CSL_CITATION {"citationID":"i61NRmIL","properties":{"formattedCitation":"{\\rtf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006A64FE">
        <w:fldChar w:fldCharType="end"/>
      </w:r>
      <w:r>
        <w:t>.</w:t>
      </w:r>
    </w:p>
    <w:p w14:paraId="3244B6D5" w14:textId="3C022FB7" w:rsidR="002D1780" w:rsidRDefault="00B32D78" w:rsidP="004E19F8">
      <w:pPr>
        <w:spacing w:line="480" w:lineRule="auto"/>
        <w:ind w:firstLine="720"/>
        <w:contextualSpacing/>
      </w:pPr>
      <w:r>
        <w:t xml:space="preserve">In some cases, ecosystem interactions were included in </w:t>
      </w:r>
      <w:r w:rsidR="004E4DE9">
        <w:t xml:space="preserve">exploratory </w:t>
      </w:r>
      <w:r>
        <w:t xml:space="preserve">model runs, but not the </w:t>
      </w:r>
      <w:r w:rsidR="004E4DE9">
        <w:t xml:space="preserve">final </w:t>
      </w:r>
      <w:r>
        <w:t xml:space="preserve">model used to develop management advice.  </w:t>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72540C57" w:rsidR="00DB608A" w:rsidRPr="004030AC" w:rsidRDefault="00463DAA" w:rsidP="00DB608A">
      <w:pPr>
        <w:spacing w:line="480" w:lineRule="auto"/>
        <w:contextualSpacing/>
        <w:rPr>
          <w:i/>
        </w:rPr>
      </w:pPr>
      <w:r w:rsidRPr="004030AC">
        <w:rPr>
          <w:i/>
        </w:rPr>
        <w:t>Potential explanatory factors: s</w:t>
      </w:r>
      <w:r w:rsidR="00DB608A" w:rsidRPr="004030AC">
        <w:rPr>
          <w:i/>
        </w:rPr>
        <w:t>tock status</w:t>
      </w:r>
      <w:r w:rsidRPr="004030AC">
        <w:rPr>
          <w:i/>
        </w:rPr>
        <w:t xml:space="preserve">, availability of </w:t>
      </w:r>
      <w:r w:rsidR="006B6EB2">
        <w:rPr>
          <w:i/>
        </w:rPr>
        <w:t>stomach contents</w:t>
      </w:r>
      <w:r w:rsidR="006B6EB2" w:rsidRPr="004030AC">
        <w:rPr>
          <w:i/>
        </w:rPr>
        <w:t xml:space="preserve"> </w:t>
      </w:r>
      <w:r w:rsidRPr="004030AC">
        <w:rPr>
          <w:i/>
        </w:rPr>
        <w:t xml:space="preserve">data, </w:t>
      </w:r>
      <w:r w:rsidR="005D25C6">
        <w:rPr>
          <w:i/>
        </w:rPr>
        <w:t xml:space="preserve">and </w:t>
      </w:r>
      <w:r w:rsidRPr="004030AC">
        <w:rPr>
          <w:i/>
        </w:rPr>
        <w:t>life history types</w:t>
      </w:r>
    </w:p>
    <w:p w14:paraId="6CD8B31A" w14:textId="09FBD453" w:rsidR="00F5589F" w:rsidRPr="00F5589F" w:rsidRDefault="004B3030" w:rsidP="00DB608A">
      <w:pPr>
        <w:spacing w:line="480" w:lineRule="auto"/>
        <w:contextualSpacing/>
        <w:rPr>
          <w:i/>
        </w:rPr>
      </w:pPr>
      <w:r w:rsidRPr="004030AC">
        <w:tab/>
        <w:t xml:space="preserve">We </w:t>
      </w:r>
      <w:r w:rsidR="00984EBF" w:rsidRPr="004030AC">
        <w:t>explored</w:t>
      </w:r>
      <w:r w:rsidRPr="004030AC">
        <w:t xml:space="preserve"> </w:t>
      </w:r>
      <w:r w:rsidR="00984EBF" w:rsidRPr="004030AC">
        <w:t xml:space="preserve">how </w:t>
      </w:r>
      <w:r w:rsidRPr="004030AC">
        <w:t>characteristics</w:t>
      </w:r>
      <w:r w:rsidR="00984EBF" w:rsidRPr="004030AC">
        <w:t xml:space="preserve"> of</w:t>
      </w:r>
      <w:r w:rsidR="00984EBF">
        <w:t xml:space="preserve"> the target stocks and the context surrounding their management might influence their stock assessments by exploring </w:t>
      </w:r>
      <w:r w:rsidR="005D25C6">
        <w:t xml:space="preserve">three </w:t>
      </w:r>
      <w:r w:rsidR="00984EBF">
        <w:t xml:space="preserve">aspects.  First, we </w:t>
      </w:r>
      <w:r w:rsidR="00984EBF">
        <w:lastRenderedPageBreak/>
        <w:t xml:space="preserve">categorized </w:t>
      </w:r>
      <w:r w:rsidR="00DB608A">
        <w:t xml:space="preserve">stock </w:t>
      </w:r>
      <w:r w:rsidR="00984EBF">
        <w:t xml:space="preserve">status </w:t>
      </w:r>
      <w:r w:rsidR="00DB608A">
        <w:t xml:space="preserve">based on its designation </w:t>
      </w:r>
      <w:r w:rsidR="00FF0B1A">
        <w:t xml:space="preserve">by NOAA </w:t>
      </w:r>
      <w:r w:rsidR="00DB608A">
        <w:t xml:space="preserve">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w:t>
      </w:r>
      <w:r w:rsidR="001033C5">
        <w:t xml:space="preserve">(defined on a stock by stock basis) </w:t>
      </w:r>
      <w:r w:rsidR="00DB608A">
        <w:t xml:space="preserve">during any one of those years, we considered it “overfished” for the purposes of this analysis.  </w:t>
      </w:r>
      <w:r w:rsidR="00984EBF">
        <w:t xml:space="preserve">Second, we explored </w:t>
      </w:r>
      <w:r w:rsidR="001033C5" w:rsidRPr="00352FEC">
        <w:t xml:space="preserve">how </w:t>
      </w:r>
      <w:r w:rsidR="001033C5" w:rsidRPr="00704393">
        <w:t>regional differences in stomach contents analysis programs i</w:t>
      </w:r>
      <w:r w:rsidR="001033C5" w:rsidRPr="00352FEC">
        <w:t>nfluenced</w:t>
      </w:r>
      <w:r w:rsidR="00984EBF" w:rsidRPr="00352FEC">
        <w:t xml:space="preserve"> the potential to inclu</w:t>
      </w:r>
      <w:r w:rsidR="00984EBF">
        <w:t xml:space="preserve">de information on </w:t>
      </w:r>
      <w:r w:rsidR="002C3E65">
        <w:t xml:space="preserve">predation </w:t>
      </w:r>
      <w:r w:rsidR="00984EBF">
        <w:t xml:space="preserve">and </w:t>
      </w:r>
      <w:r w:rsidR="002C3E65">
        <w:t xml:space="preserve">diets </w:t>
      </w:r>
      <w:r w:rsidR="00E77A5A">
        <w:t xml:space="preserve">of target stocks in assessment reports. </w:t>
      </w:r>
      <w:r w:rsidR="00DB608A">
        <w:t>The Northeast Fisheries Science Center</w:t>
      </w:r>
      <w:r w:rsidR="005E624F">
        <w:t xml:space="preserve"> (</w:t>
      </w:r>
      <w:ins w:id="2" w:author="Olaf Jensen" w:date="2018-08-26T21:47:00Z">
        <w:r w:rsidR="00FE7B0E">
          <w:t xml:space="preserve">NEFSC, </w:t>
        </w:r>
      </w:ins>
      <w:r w:rsidR="005E624F" w:rsidRPr="006A0358">
        <w:t>https://www.nefsc.noaa.gov/femad/pbb/fwdp/databases.html</w:t>
      </w:r>
      <w:r w:rsidR="005E624F">
        <w:t xml:space="preserve">) and </w:t>
      </w:r>
      <w:r w:rsidR="00DB608A">
        <w:t xml:space="preserve">Alaska Fisheries Science Center </w:t>
      </w:r>
      <w:r w:rsidR="005E624F">
        <w:t>(</w:t>
      </w:r>
      <w:ins w:id="3" w:author="Olaf Jensen" w:date="2018-08-26T21:47:00Z">
        <w:r w:rsidR="00FE7B0E">
          <w:t xml:space="preserve">AFSC, </w:t>
        </w:r>
      </w:ins>
      <w:hyperlink r:id="rId7" w:history="1">
        <w:r w:rsidR="005E624F" w:rsidRPr="00CB1A20">
          <w:rPr>
            <w:rStyle w:val="Hyperlink"/>
          </w:rPr>
          <w:t>https://access.afsc.noaa.gov/REEM/WebDietData/DietDataIntro.php</w:t>
        </w:r>
      </w:hyperlink>
      <w:r w:rsidR="00485D05">
        <w:t xml:space="preserve">) </w:t>
      </w:r>
      <w:r w:rsidR="00DB608A">
        <w:t xml:space="preserve">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categorized each target stock as one of four ecological “types” that combine information about taxonomy, habitat, and functional role in the ecosystem: small pelagic</w:t>
      </w:r>
      <w:r w:rsidR="00FF0B1A">
        <w:t xml:space="preserve"> fishes,</w:t>
      </w:r>
      <w:r w:rsidR="00F5589F">
        <w:t xml:space="preserve"> </w:t>
      </w:r>
      <w:proofErr w:type="spellStart"/>
      <w:r w:rsidR="00F5589F">
        <w:t>groundfis</w:t>
      </w:r>
      <w:r w:rsidR="00E77A5A">
        <w:t>h</w:t>
      </w:r>
      <w:proofErr w:type="spellEnd"/>
      <w:r w:rsidR="00E77A5A">
        <w:t>, benthic invertebrates, or medium</w:t>
      </w:r>
      <w:r w:rsidR="00F5589F">
        <w:t>/large pelagic</w:t>
      </w:r>
      <w:r w:rsidR="00FF0B1A">
        <w:t xml:space="preserve"> fishes</w:t>
      </w:r>
      <w:r w:rsidR="00F5589F">
        <w:t>.</w:t>
      </w:r>
      <w:r w:rsidR="00E77A5A">
        <w:t xml:space="preserve"> </w:t>
      </w:r>
      <w:r w:rsidR="00485D05">
        <w:t xml:space="preserve"> We </w:t>
      </w:r>
      <w:r w:rsidR="001E6CE9">
        <w:t xml:space="preserve">evaluated statistical support for our hypotheses by comparing the number of </w:t>
      </w:r>
      <w:r w:rsidR="00485D05">
        <w:t>stock assessment reports</w:t>
      </w:r>
      <w:r w:rsidR="001E6CE9">
        <w:t xml:space="preserve"> with scores of 2 or higher with the number of reports scoring 1 or lower </w:t>
      </w:r>
      <w:r w:rsidR="00485D05">
        <w:t xml:space="preserve">in each category using non-parametric </w:t>
      </w:r>
      <w:r w:rsidR="001E6CE9">
        <w:t xml:space="preserve">one-sided </w:t>
      </w:r>
      <w:r w:rsidR="00485D05">
        <w:t>Mann-Whitney U-tests.</w:t>
      </w:r>
      <w:r w:rsidR="00976053">
        <w:t xml:space="preserve"> Differences between the four ecological types were described by Wilcox</w:t>
      </w:r>
      <w:r w:rsidR="007938CE">
        <w:t>o</w:t>
      </w:r>
      <w:r w:rsidR="00976053">
        <w:t xml:space="preserve">n tests and post-hoc two-sided tests with </w:t>
      </w:r>
      <w:proofErr w:type="spellStart"/>
      <w:r w:rsidR="00976053">
        <w:t>Bonferonni</w:t>
      </w:r>
      <w:proofErr w:type="spellEnd"/>
      <w:r w:rsidR="00976053">
        <w:t xml:space="preserve"> corrections for multiple comparisons.</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31B8469C" w:rsidR="002D1780" w:rsidRDefault="002D1780" w:rsidP="00AD29D4">
      <w:pPr>
        <w:spacing w:line="480" w:lineRule="auto"/>
        <w:ind w:firstLine="720"/>
        <w:contextualSpacing/>
      </w:pPr>
      <w:r>
        <w:t xml:space="preserve">The quality and quantity of inclusion of </w:t>
      </w:r>
      <w:r w:rsidR="00C70DA8">
        <w:t xml:space="preserve">the six </w:t>
      </w:r>
      <w:r w:rsidR="001F3BF7">
        <w:t xml:space="preserve">fishery and </w:t>
      </w:r>
      <w:r>
        <w:t xml:space="preserve">ecosystem interactions </w:t>
      </w:r>
      <w:r w:rsidR="007C3ADB">
        <w:t xml:space="preserve">within the </w:t>
      </w:r>
      <w:r w:rsidR="00BC2635">
        <w:t>206</w:t>
      </w:r>
      <w:r>
        <w:t xml:space="preserve"> recent stock assessments var</w:t>
      </w:r>
      <w:r w:rsidR="000D0644">
        <w:t>ied dramatically (Figure 1</w:t>
      </w:r>
      <w:r>
        <w:t xml:space="preserve">). </w:t>
      </w:r>
      <w:r w:rsidR="001F3BF7">
        <w:t>Fishery interactions</w:t>
      </w:r>
      <w:r w:rsidR="007F44F0">
        <w:t>, specifically b</w:t>
      </w:r>
      <w:r>
        <w:t xml:space="preserve">ycatch of the target species (40 percent of </w:t>
      </w:r>
      <w:r w:rsidR="00BC2635">
        <w:t>assessments</w:t>
      </w:r>
      <w:r>
        <w:t>)</w:t>
      </w:r>
      <w:r w:rsidR="007F44F0">
        <w:t>,</w:t>
      </w:r>
      <w:r>
        <w:t xml:space="preserve"> w</w:t>
      </w:r>
      <w:r w:rsidR="001F3BF7">
        <w:t>ere</w:t>
      </w:r>
      <w:r>
        <w:t xml:space="preserve"> the most common interaction included in quantitative approaches</w:t>
      </w:r>
      <w:r w:rsidR="009B7F46">
        <w:t xml:space="preserve">. </w:t>
      </w:r>
      <w:r w:rsidR="00A64052">
        <w:t>Q</w:t>
      </w:r>
      <w:r>
        <w:t>uantitative incorporation of other interactions into assessments was less common</w:t>
      </w:r>
      <w:r w:rsidR="002C7670">
        <w:t xml:space="preserve">.  Twenty-four </w:t>
      </w:r>
      <w:r w:rsidR="00570813">
        <w:t xml:space="preserve">percent of assessment reports included at least one </w:t>
      </w:r>
      <w:r w:rsidR="001033C5">
        <w:t xml:space="preserve">of the other </w:t>
      </w:r>
      <w:r w:rsidR="00570813">
        <w:t>ecosystem factor</w:t>
      </w:r>
      <w:r w:rsidR="001033C5">
        <w:t>s</w:t>
      </w:r>
      <w:r w:rsidR="00570813">
        <w:t xml:space="preserve"> quantitatively</w:t>
      </w:r>
      <w:r w:rsidR="002C7670">
        <w:t xml:space="preserve">: </w:t>
      </w:r>
      <w:r>
        <w:t xml:space="preserve"> </w:t>
      </w:r>
      <w:r w:rsidR="002C7670">
        <w:t>11</w:t>
      </w:r>
      <w:r>
        <w:t xml:space="preserve"> percent of stock assessments included habitat</w:t>
      </w:r>
      <w:r w:rsidR="00BC2635">
        <w:t>, 14 percent included environmental</w:t>
      </w:r>
      <w:r>
        <w:t xml:space="preserve"> or oceanographic conditions, </w:t>
      </w:r>
      <w:r w:rsidR="002C7670">
        <w:t xml:space="preserve">and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791D517C" w:rsidR="003C6A97" w:rsidRDefault="00BA2DEE" w:rsidP="00AD29D4">
      <w:pPr>
        <w:spacing w:line="480" w:lineRule="auto"/>
        <w:ind w:firstLine="720"/>
        <w:contextualSpacing/>
      </w:pPr>
      <w:r>
        <w:lastRenderedPageBreak/>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w:t>
      </w:r>
      <w:r w:rsidR="004907A4">
        <w:t>3</w:t>
      </w:r>
      <w:r w:rsidR="00EE4EFA">
        <w:t xml:space="preserve"> assessments that included habitat,</w:t>
      </w:r>
      <w:r w:rsidR="003C6A97">
        <w:t xml:space="preserve"> 1</w:t>
      </w:r>
      <w:r w:rsidR="004907A4">
        <w:t>9</w:t>
      </w:r>
      <w:r>
        <w:t xml:space="preserve"> used </w:t>
      </w:r>
      <w:r w:rsidR="003318DA">
        <w:t xml:space="preserve">habitat factors to filter </w:t>
      </w:r>
      <w:r w:rsidR="007C3ADB">
        <w:t xml:space="preserve">survey </w:t>
      </w:r>
      <w:r w:rsidR="003318DA">
        <w:t>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38ACE11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w:t>
      </w:r>
      <w:r w:rsidR="00FF0B1A">
        <w:t xml:space="preserve"> of adult fish</w:t>
      </w:r>
      <w:r>
        <w:t>.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rsidR="00FF0B1A">
        <w:t>phases of the Pacific Decadal Oscillation (PDO)</w:t>
      </w:r>
      <w:r w:rsidR="009E6E42">
        <w:t xml:space="preserve"> (Southern Pacific Coast </w:t>
      </w:r>
      <w:proofErr w:type="spellStart"/>
      <w:r w:rsidR="009E6E42">
        <w:t>chilipepper</w:t>
      </w:r>
      <w:proofErr w:type="spellEnd"/>
      <w:r w:rsidR="009E6E42">
        <w:t xml:space="preserve"> rockfish)</w:t>
      </w:r>
      <w:r>
        <w:t>.</w:t>
      </w:r>
      <w:r w:rsidR="005F5B6A">
        <w:t xml:space="preserve"> </w:t>
      </w:r>
      <w:r w:rsidR="00A64052">
        <w:t xml:space="preserve">The </w:t>
      </w:r>
      <w:r w:rsidR="005F5B6A">
        <w:t xml:space="preserve">Gulf of Mexico Gag </w:t>
      </w:r>
      <w:r w:rsidR="00A64052">
        <w:t xml:space="preserve">assessment </w:t>
      </w:r>
      <w:r w:rsidR="003D111F">
        <w:t xml:space="preserve">used </w:t>
      </w:r>
      <w:r w:rsidR="005F5B6A">
        <w:t xml:space="preserve">an environmentally driven mortality parameter to </w:t>
      </w:r>
      <w:r w:rsidR="005A7595">
        <w:t>account for red-tide events</w:t>
      </w:r>
      <w:r w:rsidR="005D25C6">
        <w:t>.</w:t>
      </w:r>
      <w:r w:rsidR="00114651">
        <w:t xml:space="preserve"> </w:t>
      </w:r>
      <w:r w:rsidR="005A7595">
        <w:t>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4643EF89" w:rsidR="002D1780" w:rsidRDefault="00926450" w:rsidP="001D0777">
      <w:pPr>
        <w:spacing w:line="480" w:lineRule="auto"/>
        <w:contextualSpacing/>
      </w:pPr>
      <w:r w:rsidRPr="00926450">
        <w:rPr>
          <w:noProof/>
        </w:rPr>
        <w:lastRenderedPageBreak/>
        <w:drawing>
          <wp:inline distT="0" distB="0" distL="0" distR="0" wp14:anchorId="1ABEE687" wp14:editId="289E9B17">
            <wp:extent cx="46609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0900" cy="3035300"/>
                    </a:xfrm>
                    <a:prstGeom prst="rect">
                      <a:avLst/>
                    </a:prstGeom>
                  </pic:spPr>
                </pic:pic>
              </a:graphicData>
            </a:graphic>
          </wp:inline>
        </w:drawing>
      </w:r>
    </w:p>
    <w:p w14:paraId="02FF5D92" w14:textId="417AD891" w:rsidR="002D1780" w:rsidRDefault="002D1780" w:rsidP="001D0777">
      <w:pPr>
        <w:spacing w:line="480" w:lineRule="auto"/>
        <w:contextualSpacing/>
      </w:pPr>
      <w:r w:rsidRPr="00AD29D4">
        <w:rPr>
          <w:b/>
        </w:rPr>
        <w:t xml:space="preserve">Figure </w:t>
      </w:r>
      <w:r w:rsidR="00DC40D6">
        <w:rPr>
          <w:b/>
        </w:rPr>
        <w:t>1</w:t>
      </w:r>
      <w:r>
        <w:t xml:space="preserve">. Inclusion of </w:t>
      </w:r>
      <w:r w:rsidR="00114651">
        <w:t xml:space="preserve">fishery and </w:t>
      </w:r>
      <w:r>
        <w:t>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4FB3C34B" w14:textId="77777777" w:rsidR="002C7670" w:rsidRDefault="002C7670" w:rsidP="001D0777">
      <w:pPr>
        <w:spacing w:line="480" w:lineRule="auto"/>
        <w:contextualSpacing/>
      </w:pPr>
    </w:p>
    <w:p w14:paraId="25DC386A" w14:textId="18116C02" w:rsidR="00AB7AEB" w:rsidRDefault="00114651" w:rsidP="003824FA">
      <w:pPr>
        <w:spacing w:line="480" w:lineRule="auto"/>
        <w:ind w:firstLine="720"/>
        <w:contextualSpacing/>
      </w:pPr>
      <w:r>
        <w:t>Fishery and e</w:t>
      </w:r>
      <w:r w:rsidR="003D111F">
        <w:t xml:space="preserve">cosystem considerations </w:t>
      </w:r>
      <w:r>
        <w:t xml:space="preserve">in stock assessment reports </w:t>
      </w:r>
      <w:r w:rsidR="003D111F">
        <w:t>were both qualitative and quantitative in nature.</w:t>
      </w:r>
      <w:r w:rsidR="00016346">
        <w:t xml:space="preserve"> </w:t>
      </w:r>
      <w:r w:rsidR="003D111F">
        <w:t xml:space="preserve">Qualitative elements were more common for </w:t>
      </w:r>
      <w:r w:rsidR="00016346">
        <w:t xml:space="preserve">diet, predation, and bycatch of other species.  Quantitative approaches were more common for habitat, climate, and bycatch of the target species </w:t>
      </w:r>
      <w:r w:rsidR="00077C74">
        <w:t>(Figure 1</w:t>
      </w:r>
      <w:r w:rsidR="002D1780">
        <w:t xml:space="preserve">). </w:t>
      </w:r>
      <w:r w:rsidR="003824FA">
        <w:t xml:space="preserve"> </w:t>
      </w:r>
      <w:r w:rsidR="00AB7AEB">
        <w:t>For most of the categories, e</w:t>
      </w:r>
      <w:r w:rsidR="003D111F">
        <w:t xml:space="preserve">cosystem interactions were most commonly </w:t>
      </w:r>
      <w:r w:rsidR="00AB7AEB">
        <w:t xml:space="preserve">incorporated as background.  Habitat (68 percent) and </w:t>
      </w:r>
      <w:r w:rsidR="00FF0B1A">
        <w:t>predator</w:t>
      </w:r>
      <w:r w:rsidR="00AB7AEB">
        <w:t xml:space="preserve"> (49 percent) interactions were most frequently included in background information.  Bycatch of other species was mentioned in 30 percent of assessment reports and </w:t>
      </w:r>
      <w:r>
        <w:t xml:space="preserve">climate </w:t>
      </w:r>
      <w:r w:rsidR="00AB7AEB">
        <w:t>interactions were mentioned in 23 percent of the reports. Competition was rarely mentioned (5 percent), and we did not include it in the remaining graphs.</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53BA7306" w:rsidR="002D1780" w:rsidRDefault="007231C4" w:rsidP="000A0ED8">
      <w:pPr>
        <w:spacing w:line="480" w:lineRule="auto"/>
        <w:ind w:firstLine="720"/>
        <w:contextualSpacing/>
      </w:pPr>
      <w:r>
        <w:t xml:space="preserve">Our hypothesis that overfished status may lead to increased inclusion of ecosystem information was </w:t>
      </w:r>
      <w:r w:rsidR="00AB7AEB">
        <w:t>only partly supported</w:t>
      </w:r>
      <w:r w:rsidR="00833F9D">
        <w:t xml:space="preserve"> (Figure 2)</w:t>
      </w:r>
      <w:r>
        <w:t xml:space="preserve">.  Bycatch of the target species </w:t>
      </w:r>
      <w:r w:rsidR="00A64052">
        <w:t xml:space="preserve">appeared more often </w:t>
      </w:r>
      <w:r>
        <w:t>in assessments for overfished species</w:t>
      </w:r>
      <w:r w:rsidR="003824FA">
        <w:t xml:space="preserve"> (U=</w:t>
      </w:r>
      <w:r w:rsidR="001E6CE9">
        <w:t>2655</w:t>
      </w:r>
      <w:r w:rsidR="00833F9D">
        <w:t>, p</w:t>
      </w:r>
      <w:r w:rsidR="005E624F">
        <w:t>=</w:t>
      </w:r>
      <w:r w:rsidR="00833F9D">
        <w:t>0.00</w:t>
      </w:r>
      <w:r w:rsidR="005E624F">
        <w:t>2</w:t>
      </w:r>
      <w:r w:rsidR="00833F9D">
        <w:t>)</w:t>
      </w:r>
      <w:r>
        <w:t xml:space="preserve">. </w:t>
      </w:r>
      <w:r w:rsidR="00833F9D">
        <w:t>Inclusion of climate interactions</w:t>
      </w:r>
      <w:r>
        <w:t xml:space="preserve"> was more </w:t>
      </w:r>
      <w:r>
        <w:lastRenderedPageBreak/>
        <w:t>common for overfished stocks</w:t>
      </w:r>
      <w:r w:rsidR="00833F9D">
        <w:t xml:space="preserve"> (U=2</w:t>
      </w:r>
      <w:r w:rsidR="001E6CE9">
        <w:t>825</w:t>
      </w:r>
      <w:r w:rsidR="00833F9D">
        <w:t>, p=0.0</w:t>
      </w:r>
      <w:r w:rsidR="001E6CE9">
        <w:t>04</w:t>
      </w:r>
      <w:r w:rsidR="00833F9D">
        <w:t>)</w:t>
      </w:r>
      <w:r w:rsidR="00A64052">
        <w:t>.</w:t>
      </w:r>
      <w:r>
        <w:t xml:space="preserve">  </w:t>
      </w:r>
      <w:r w:rsidR="005E624F">
        <w:t xml:space="preserve">Overfished status did not contribute to the </w:t>
      </w:r>
      <w:r>
        <w:t xml:space="preserve">inclusion of </w:t>
      </w:r>
      <w:r w:rsidR="005E624F">
        <w:t xml:space="preserve">bycatch of other species, </w:t>
      </w:r>
      <w:r>
        <w:t xml:space="preserve">habitat, </w:t>
      </w:r>
      <w:r w:rsidR="002D1780">
        <w:t>predation</w:t>
      </w:r>
      <w:r>
        <w:t>,</w:t>
      </w:r>
      <w:r w:rsidR="002D1780">
        <w:t xml:space="preserve"> or diet in stock assessment</w:t>
      </w:r>
      <w:r w:rsidR="005E624F">
        <w:t xml:space="preserve"> reports. </w:t>
      </w:r>
    </w:p>
    <w:p w14:paraId="1CE186CC" w14:textId="77777777" w:rsidR="002D1780" w:rsidRDefault="002D1780" w:rsidP="001D0777">
      <w:pPr>
        <w:spacing w:line="480" w:lineRule="auto"/>
        <w:contextualSpacing/>
      </w:pPr>
      <w:r>
        <w:t xml:space="preserve"> </w:t>
      </w:r>
    </w:p>
    <w:p w14:paraId="12FCFF21" w14:textId="5F814E54" w:rsidR="002D1780" w:rsidRDefault="004907A4" w:rsidP="001D0777">
      <w:pPr>
        <w:spacing w:line="480" w:lineRule="auto"/>
        <w:contextualSpacing/>
      </w:pPr>
      <w:r w:rsidRPr="004907A4">
        <w:rPr>
          <w:noProof/>
        </w:rPr>
        <w:drawing>
          <wp:inline distT="0" distB="0" distL="0" distR="0" wp14:anchorId="391491F1" wp14:editId="652F8D29">
            <wp:extent cx="3962400" cy="325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400" cy="3251200"/>
                    </a:xfrm>
                    <a:prstGeom prst="rect">
                      <a:avLst/>
                    </a:prstGeom>
                  </pic:spPr>
                </pic:pic>
              </a:graphicData>
            </a:graphic>
          </wp:inline>
        </w:drawing>
      </w:r>
    </w:p>
    <w:p w14:paraId="0ED43F40" w14:textId="3885D28C" w:rsidR="002D1780" w:rsidRDefault="00423877" w:rsidP="001D0777">
      <w:pPr>
        <w:spacing w:line="480" w:lineRule="auto"/>
        <w:contextualSpacing/>
      </w:pPr>
      <w:r>
        <w:rPr>
          <w:b/>
        </w:rPr>
        <w:t>Figure 2</w:t>
      </w:r>
      <w:r w:rsidR="002D1780" w:rsidRPr="00F5589F">
        <w:rPr>
          <w:b/>
        </w:rPr>
        <w:t>.</w:t>
      </w:r>
      <w:r w:rsidR="002D1780">
        <w:t xml:space="preserve">  Stocks that were in an overfished stat</w:t>
      </w:r>
      <w:r w:rsidR="00833F9D">
        <w:t>us</w:t>
      </w:r>
      <w:r w:rsidR="002D1780">
        <w:t xml:space="preserve"> for some part of 2001-2005 had relatively higher scores on their assessments for accounting for bycatch of the target species</w:t>
      </w:r>
      <w:r w:rsidR="00833F9D">
        <w:t xml:space="preserve"> and including climate interactions</w:t>
      </w:r>
      <w:r w:rsidR="002D1780">
        <w:t xml:space="preserve">.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3FF0A869" w14:textId="77777777" w:rsidR="002C7670" w:rsidRDefault="002C7670" w:rsidP="001D0777">
      <w:pPr>
        <w:spacing w:line="480" w:lineRule="auto"/>
        <w:contextualSpacing/>
      </w:pP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7BBF2318" w:rsidR="002D1780" w:rsidRDefault="002E782D" w:rsidP="00B50BAB">
      <w:pPr>
        <w:spacing w:line="480" w:lineRule="auto"/>
        <w:ind w:firstLine="720"/>
        <w:contextualSpacing/>
      </w:pPr>
      <w:r>
        <w:t xml:space="preserve">We found support for our hypothesis that </w:t>
      </w:r>
      <w:r w:rsidR="00AB7AEB">
        <w:t xml:space="preserve">information considered in stock assessments may reflect </w:t>
      </w:r>
      <w:r w:rsidR="00FF0B1A">
        <w:t xml:space="preserve">availability of </w:t>
      </w:r>
      <w:r>
        <w:t>data</w:t>
      </w:r>
      <w:r w:rsidR="00BB61A9">
        <w:t xml:space="preserve"> (Figure 3)</w:t>
      </w:r>
      <w:r>
        <w:t xml:space="preserve">. </w:t>
      </w:r>
      <w:r w:rsidR="002135FA">
        <w:t>The number of a</w:t>
      </w:r>
      <w:r w:rsidR="002D1780">
        <w:t>ssessment</w:t>
      </w:r>
      <w:r w:rsidR="002135FA">
        <w:t xml:space="preserve"> reports</w:t>
      </w:r>
      <w:r w:rsidR="002D1780">
        <w:t xml:space="preserve"> scor</w:t>
      </w:r>
      <w:r w:rsidR="002135FA">
        <w:t>ing 2 or higher</w:t>
      </w:r>
      <w:r w:rsidR="00AB7AEB">
        <w:t xml:space="preserve"> for diet </w:t>
      </w:r>
      <w:r w:rsidR="006B6EB2">
        <w:t xml:space="preserve">and predation </w:t>
      </w:r>
      <w:r w:rsidR="002135FA">
        <w:t xml:space="preserve">was greater </w:t>
      </w:r>
      <w:r w:rsidR="00AB7AEB">
        <w:t>in regions that have a</w:t>
      </w:r>
      <w:r w:rsidR="00976053">
        <w:t xml:space="preserve"> long-standing </w:t>
      </w:r>
      <w:r w:rsidR="00AB7AEB">
        <w:t>on-site stomach contents lab</w:t>
      </w:r>
      <w:r w:rsidR="006B6EB2">
        <w:t>.</w:t>
      </w:r>
      <w:r w:rsidR="002D1780">
        <w:t xml:space="preserve"> </w:t>
      </w:r>
      <w:r w:rsidR="005E14E7">
        <w:t xml:space="preserve">Diet was included at a score of 2 or </w:t>
      </w:r>
      <w:r w:rsidR="006B6EB2">
        <w:t xml:space="preserve">higher </w:t>
      </w:r>
      <w:r w:rsidR="005E14E7">
        <w:t>in 23 assessments from science centers from these t</w:t>
      </w:r>
      <w:r w:rsidR="00BB61A9">
        <w:t>w</w:t>
      </w:r>
      <w:r w:rsidR="005E14E7">
        <w:t>o regions compared to only 2 from elsewhere</w:t>
      </w:r>
      <w:r w:rsidR="005E624F">
        <w:t xml:space="preserve"> (U=3706, p&lt;0.001)</w:t>
      </w:r>
      <w:r>
        <w:t xml:space="preserve">.  </w:t>
      </w:r>
      <w:r w:rsidR="005E14E7">
        <w:t xml:space="preserve"> </w:t>
      </w:r>
      <w:r w:rsidR="008E6363">
        <w:t>P</w:t>
      </w:r>
      <w:r w:rsidR="005E14E7">
        <w:t xml:space="preserve">redation was included at a score of 2 or </w:t>
      </w:r>
      <w:r w:rsidR="006B6EB2">
        <w:t xml:space="preserve">higher </w:t>
      </w:r>
      <w:r w:rsidR="005E14E7">
        <w:t xml:space="preserve">in </w:t>
      </w:r>
      <w:r>
        <w:t xml:space="preserve">22 assessments </w:t>
      </w:r>
      <w:r w:rsidR="005E14E7">
        <w:t>from Alaska and Northe</w:t>
      </w:r>
      <w:r w:rsidR="0010046E">
        <w:t>a</w:t>
      </w:r>
      <w:r w:rsidR="005E14E7">
        <w:t>st compared to 4 from elsewhere</w:t>
      </w:r>
      <w:r w:rsidR="006B6EB2">
        <w:t xml:space="preserve"> (U=3849.5, </w:t>
      </w:r>
      <w:r w:rsidR="006B6EB2">
        <w:lastRenderedPageBreak/>
        <w:t>p&lt;0.001)</w:t>
      </w:r>
      <w:r>
        <w:t xml:space="preserve">. </w:t>
      </w:r>
      <w:r w:rsidR="005E14E7">
        <w:t xml:space="preserve"> </w:t>
      </w:r>
      <w:r w:rsidR="008E6363">
        <w:t>Q</w:t>
      </w:r>
      <w:r w:rsidR="00243C46">
        <w:t>uantitative incorporation of predation in assessment models was ra</w:t>
      </w:r>
      <w:r w:rsidR="00243C46" w:rsidRPr="00BB61A9">
        <w:t>re (</w:t>
      </w:r>
      <w:r w:rsidR="00BB61A9" w:rsidRPr="00BB61A9">
        <w:t>3</w:t>
      </w:r>
      <w:r w:rsidR="00243C46" w:rsidRPr="00BB61A9">
        <w:t xml:space="preserve"> </w:t>
      </w:r>
      <w:r w:rsidR="00BB61A9" w:rsidRPr="00BB61A9">
        <w:t>out of 206</w:t>
      </w:r>
      <w:r w:rsidR="00243C46" w:rsidRPr="00BB61A9">
        <w:t xml:space="preserve"> assessments).</w:t>
      </w:r>
    </w:p>
    <w:p w14:paraId="315A1523" w14:textId="1137D99E"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 xml:space="preserve">orporation of </w:t>
      </w:r>
      <w:r w:rsidR="00053120">
        <w:t>diets</w:t>
      </w:r>
      <w:r w:rsidR="00423877">
        <w:t xml:space="preserve">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r w:rsidR="005A490D">
        <w:t>stomach contents lab</w:t>
      </w:r>
      <w:r w:rsidR="002D1780">
        <w:t xml:space="preserve"> at the scien</w:t>
      </w:r>
      <w:r w:rsidR="00423877">
        <w:t>ce center where the assessment wa</w:t>
      </w:r>
      <w:r w:rsidR="002D1780">
        <w:t xml:space="preserve">s done. </w:t>
      </w:r>
    </w:p>
    <w:p w14:paraId="620F13CC" w14:textId="77777777" w:rsidR="002C7670" w:rsidRDefault="002C7670" w:rsidP="001D0777">
      <w:pPr>
        <w:spacing w:line="480" w:lineRule="auto"/>
        <w:contextualSpacing/>
      </w:pP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3EE45057" w:rsidR="002D1780" w:rsidRPr="00176CCD" w:rsidRDefault="005E14E7" w:rsidP="00423877">
      <w:pPr>
        <w:spacing w:line="480" w:lineRule="auto"/>
        <w:ind w:firstLine="720"/>
        <w:contextualSpacing/>
      </w:pPr>
      <w:r>
        <w:t xml:space="preserve">Of all of the </w:t>
      </w:r>
      <w:r w:rsidR="00976053">
        <w:t xml:space="preserve">fishery and </w:t>
      </w:r>
      <w:r>
        <w:t xml:space="preserve">ecosystem </w:t>
      </w:r>
      <w:r w:rsidR="00976053">
        <w:t xml:space="preserve">interactions </w:t>
      </w:r>
      <w:r>
        <w:t xml:space="preserve">that might be included in stock assessments, only </w:t>
      </w:r>
      <w:r w:rsidR="00976053">
        <w:t xml:space="preserve">habitat, diet, and </w:t>
      </w:r>
      <w:r>
        <w:t>predation showed any relationship to stock life history characteristics</w:t>
      </w:r>
      <w:r w:rsidR="009028A1">
        <w:t xml:space="preserve"> (Figure 4). </w:t>
      </w:r>
      <w:r w:rsidR="00976053">
        <w:t>Habitat interactions were include</w:t>
      </w:r>
      <w:ins w:id="4" w:author="Kristin Marshall" w:date="2018-08-17T07:40:00Z">
        <w:r w:rsidR="00325B36">
          <w:t>d</w:t>
        </w:r>
      </w:ins>
      <w:r w:rsidR="00976053">
        <w:t xml:space="preserve"> more frequently for small pelagic species, demersal species, and invert species compared to large pelagic species (statistics presented in table A1). Assessment reports for demersal species</w:t>
      </w:r>
      <w:r w:rsidR="00352FEC">
        <w:t xml:space="preserve"> included diet information at a level 2 significantly more often than assessment reports on large demersal species (table A1). </w:t>
      </w:r>
      <w:r>
        <w:t xml:space="preserve">Over 50 percent of assessments for </w:t>
      </w:r>
      <w:r w:rsidR="009D0F57">
        <w:t>small pelagic</w:t>
      </w:r>
      <w:r>
        <w:t xml:space="preserve"> species incorporated predation at least qualitatively (though predation </w:t>
      </w:r>
      <w:r w:rsidR="009028A1">
        <w:t xml:space="preserve">was included quantitatively for </w:t>
      </w:r>
      <w:r>
        <w:t xml:space="preserve">only </w:t>
      </w:r>
      <w:r w:rsidR="00A309CB">
        <w:t>3</w:t>
      </w:r>
      <w:r w:rsidR="00243C46">
        <w:t xml:space="preserve"> </w:t>
      </w:r>
      <w:r>
        <w:t xml:space="preserve">of these </w:t>
      </w:r>
      <w:r w:rsidR="009028A1">
        <w:t>species</w:t>
      </w:r>
      <w:r>
        <w:t>)</w:t>
      </w:r>
      <w:r w:rsidR="00A309CB">
        <w:t xml:space="preserve">. </w:t>
      </w:r>
      <w:r w:rsidR="00493E88">
        <w:t xml:space="preserve"> T</w:t>
      </w:r>
      <w:r w:rsidR="00D71FBF">
        <w:t xml:space="preserve">he proportion of assessments </w:t>
      </w:r>
      <w:r w:rsidR="00493E88">
        <w:t xml:space="preserve">scoring </w:t>
      </w:r>
      <w:r w:rsidR="00D71FBF">
        <w:t xml:space="preserve">2 or higher </w:t>
      </w:r>
      <w:r w:rsidR="00243C46">
        <w:t xml:space="preserve">was </w:t>
      </w:r>
      <w:r w:rsidR="00D71FBF">
        <w:lastRenderedPageBreak/>
        <w:t xml:space="preserve">similar across </w:t>
      </w:r>
      <w:r w:rsidR="009D0F57">
        <w:t xml:space="preserve">small </w:t>
      </w:r>
      <w:r w:rsidR="009D0F57" w:rsidRPr="00D44EB3">
        <w:t>pelagic</w:t>
      </w:r>
      <w:r w:rsidR="00D71FBF" w:rsidRPr="00D44EB3">
        <w:t>, demersal, and benthic invertebrate species</w:t>
      </w:r>
      <w:r w:rsidR="00D44EB3" w:rsidRPr="00D44EB3">
        <w:t xml:space="preserve">. </w:t>
      </w:r>
      <w:r w:rsidR="00B6406D" w:rsidRPr="00D44EB3">
        <w:t>Assessment reports for l</w:t>
      </w:r>
      <w:r w:rsidR="00D44EB3" w:rsidRPr="00D44EB3">
        <w:t>arge</w:t>
      </w:r>
      <w:r w:rsidR="009D0F57" w:rsidRPr="00D44EB3">
        <w:t xml:space="preserve"> p</w:t>
      </w:r>
      <w:r w:rsidR="00D71FBF" w:rsidRPr="00D44EB3">
        <w:t xml:space="preserve">elagic </w:t>
      </w:r>
      <w:r w:rsidR="009D0F57" w:rsidRPr="00D44EB3">
        <w:t xml:space="preserve">fishes </w:t>
      </w:r>
      <w:r w:rsidR="00D71FBF" w:rsidRPr="00D44EB3">
        <w:t>had the lowest levels of inclusion of ecosystem and fishery interactions across all types.</w:t>
      </w:r>
      <w:r w:rsidR="00D71FBF">
        <w:t xml:space="preserve"> </w:t>
      </w:r>
    </w:p>
    <w:p w14:paraId="76E21945" w14:textId="47BB4807" w:rsidR="002D1780" w:rsidRDefault="00B6406D" w:rsidP="001D0777">
      <w:pPr>
        <w:spacing w:line="480" w:lineRule="auto"/>
        <w:contextualSpacing/>
      </w:pPr>
      <w:r w:rsidRPr="00B6406D">
        <w:rPr>
          <w:noProof/>
        </w:rPr>
        <w:drawing>
          <wp:inline distT="0" distB="0" distL="0" distR="0" wp14:anchorId="5FF89811" wp14:editId="5EEEADE6">
            <wp:extent cx="3937000" cy="328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000" cy="3289300"/>
                    </a:xfrm>
                    <a:prstGeom prst="rect">
                      <a:avLst/>
                    </a:prstGeom>
                  </pic:spPr>
                </pic:pic>
              </a:graphicData>
            </a:graphic>
          </wp:inline>
        </w:drawing>
      </w:r>
    </w:p>
    <w:p w14:paraId="5AF0715D" w14:textId="191B1D06"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w:t>
      </w:r>
      <w:r w:rsidR="008E6363">
        <w:t>and ecosystem interactions</w:t>
      </w:r>
      <w:r w:rsidR="000D46F9">
        <w:t xml:space="preserve">,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1756723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w:t>
      </w:r>
      <w:r w:rsidR="008E6363">
        <w:t xml:space="preserve">more widespread inclusion of </w:t>
      </w:r>
      <w:r w:rsidR="00D71FBF">
        <w:t xml:space="preserve">interactions among fisheries and with the </w:t>
      </w:r>
      <w:r w:rsidR="008E6363">
        <w:t>ecosystem</w:t>
      </w:r>
      <w:r w:rsidR="00363E8E">
        <w:t xml:space="preserve"> into the stock assessment process</w:t>
      </w:r>
      <w:ins w:id="5" w:author="Kristin Marshall" w:date="2018-08-17T07:59:00Z">
        <w:r w:rsidR="005B3AD1">
          <w:t xml:space="preserve"> than previously reported</w:t>
        </w:r>
      </w:ins>
      <w:r w:rsidR="00D71FBF">
        <w:t xml:space="preserve">.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313F2F">
        <w:t>eco</w:t>
      </w:r>
      <w:r w:rsidR="00105942">
        <w:t>system</w:t>
      </w:r>
      <w:r w:rsidR="00800334">
        <w:t xml:space="preserve">, especially </w:t>
      </w:r>
      <w:r>
        <w:t>physical drivers of habitat and climate</w:t>
      </w:r>
      <w:r w:rsidR="00800334">
        <w:t xml:space="preserve">.  </w:t>
      </w:r>
      <w:r w:rsidR="00053120">
        <w:t>Diets</w:t>
      </w:r>
      <w:r w:rsidR="00800334">
        <w:t xml:space="preserve"> and predation were less common, likely because</w:t>
      </w:r>
      <w:r w:rsidR="00313F2F">
        <w:t xml:space="preserve"> of the paucity of detailed data</w:t>
      </w:r>
      <w:r w:rsidR="00800334">
        <w:t xml:space="preserve"> on fish feeding in many areas of the U.S. </w:t>
      </w:r>
      <w:r w:rsidR="00DA0064">
        <w:t xml:space="preserve">Together, these findings suggest that </w:t>
      </w:r>
      <w:r w:rsidR="00A309CB">
        <w:t>ecosystem factors are being considered in the stock assessment process, even if those factors are not specifically called out as EBFM</w:t>
      </w:r>
      <w:r w:rsidR="00DA0064">
        <w:t>.</w:t>
      </w:r>
      <w:r w:rsidR="00352FEC">
        <w:t xml:space="preserve"> Moreover, when interactions are included quantitatively, they often involved the influence of habitat or environmental factors on catchability rather than trying to predict recruitment.</w:t>
      </w:r>
    </w:p>
    <w:p w14:paraId="76C2A29E" w14:textId="65B97E00" w:rsidR="00800334" w:rsidRDefault="00800334" w:rsidP="00EC3566">
      <w:pPr>
        <w:spacing w:line="480" w:lineRule="auto"/>
        <w:ind w:firstLine="720"/>
      </w:pPr>
      <w:r>
        <w:t xml:space="preserve">We found a greater degree of inclusion of ecosystem considerations than the global review by </w:t>
      </w:r>
      <w:proofErr w:type="spellStart"/>
      <w:r>
        <w:t>Skern-Mauritzen</w:t>
      </w:r>
      <w:proofErr w:type="spellEnd"/>
      <w:r>
        <w:t xml:space="preserve"> et al. </w:t>
      </w:r>
      <w:r>
        <w:fldChar w:fldCharType="begin"/>
      </w:r>
      <w:r>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fldChar w:fldCharType="separate"/>
      </w:r>
      <w:r w:rsidR="00837E3C">
        <w:rPr>
          <w:noProof/>
        </w:rPr>
        <w:t>(2016)</w:t>
      </w:r>
      <w:r>
        <w:fldChar w:fldCharType="end"/>
      </w:r>
      <w:r>
        <w:t xml:space="preserve">, using our broader definitions of inclusion and ecosystem </w:t>
      </w:r>
      <w:r>
        <w:lastRenderedPageBreak/>
        <w:t xml:space="preserve">information types.  The context surrounding ecosystem considerations in European (ICES) assessments they described is similar to what we found in the U.S. context, however.  </w:t>
      </w:r>
      <w:proofErr w:type="spellStart"/>
      <w:r>
        <w:t>Skern-Mauritzen</w:t>
      </w:r>
      <w:proofErr w:type="spellEnd"/>
      <w:r>
        <w:t xml:space="preserve"> et al. (2016) noted that inclusion of interactions has been primarily a bottom-up process, driven first by scientific support in the literature, then data availability, and then interest and inclusion in the assessment model.  They also found that qualitative inclusion of ecosystem effects on stock productivity was more common than quantitative inclusion, although they did not quantify those differences.  Their results and ours suggest that there are likely more opportunities to include and evaluate relationships between harvested species and their ecosystems moving forward.</w:t>
      </w:r>
    </w:p>
    <w:p w14:paraId="4ED19848" w14:textId="1B7BCDA6" w:rsidR="00CA2395" w:rsidRDefault="006217B5" w:rsidP="00433502">
      <w:pPr>
        <w:spacing w:line="480" w:lineRule="auto"/>
        <w:ind w:firstLine="720"/>
        <w:rPr>
          <w:ins w:id="6" w:author="Kristin Marshall [2]" w:date="2018-08-23T11:20:00Z"/>
        </w:rPr>
      </w:pPr>
      <w:r w:rsidRPr="002C5330">
        <w:t xml:space="preserve">Given the examples we identified in </w:t>
      </w:r>
      <w:r w:rsidR="00A309CB">
        <w:t xml:space="preserve">the </w:t>
      </w:r>
      <w:r w:rsidRPr="002C5330">
        <w:t>U.S. for expanding assessment</w:t>
      </w:r>
      <w:r w:rsidR="00A309CB">
        <w:t xml:space="preserve">s </w:t>
      </w:r>
      <w:r w:rsidR="00AB3BC1">
        <w:t>to include more ecosystem considerations</w:t>
      </w:r>
      <w:r w:rsidRPr="002C5330">
        <w:t xml:space="preserve">, an important next step </w:t>
      </w:r>
      <w:r w:rsidR="00AB3BC1">
        <w:t>will be</w:t>
      </w:r>
      <w:r w:rsidRPr="002C5330">
        <w:t xml:space="preserve"> to </w:t>
      </w:r>
      <w:r w:rsidR="001E7EDB">
        <w:t xml:space="preserve">develop more formal recommendations for </w:t>
      </w:r>
      <w:r w:rsidRPr="002C5330">
        <w:t xml:space="preserve">how and when </w:t>
      </w:r>
      <w:r w:rsidR="00AB3BC1">
        <w:t xml:space="preserve">to include ecosystem </w:t>
      </w:r>
      <w:r w:rsidR="00DE2DD9">
        <w:t>data</w:t>
      </w:r>
      <w:r w:rsidR="001E7EDB">
        <w:t xml:space="preserve"> and relationships</w:t>
      </w:r>
      <w:r w:rsidR="002C5330" w:rsidRPr="002C5330">
        <w:t xml:space="preserve">.  </w:t>
      </w:r>
      <w:ins w:id="7" w:author="Kristin Marshall [2]" w:date="2018-08-23T10:03:00Z">
        <w:r w:rsidR="00D91A78">
          <w:t xml:space="preserve">Identifying where and when </w:t>
        </w:r>
      </w:ins>
      <w:ins w:id="8" w:author="Kristin Marshall [2]" w:date="2018-08-23T10:04:00Z">
        <w:r w:rsidR="00CA2395">
          <w:t xml:space="preserve">specific </w:t>
        </w:r>
      </w:ins>
      <w:ins w:id="9" w:author="Kristin Marshall [2]" w:date="2018-08-23T10:03:00Z">
        <w:r w:rsidR="00D91A78">
          <w:t xml:space="preserve">assessments </w:t>
        </w:r>
      </w:ins>
      <w:ins w:id="10" w:author="Kristin Marshall [2]" w:date="2018-08-23T10:04:00Z">
        <w:r w:rsidR="00D91A78">
          <w:t xml:space="preserve">and management advice </w:t>
        </w:r>
      </w:ins>
      <w:ins w:id="11" w:author="Kristin Marshall [2]" w:date="2018-08-23T10:03:00Z">
        <w:r w:rsidR="00D91A78">
          <w:t>could be improved by ecosystem information</w:t>
        </w:r>
      </w:ins>
      <w:ins w:id="12" w:author="Kristin Marshall [2]" w:date="2018-08-23T10:04:00Z">
        <w:r w:rsidR="00CA2395">
          <w:t xml:space="preserve"> </w:t>
        </w:r>
      </w:ins>
      <w:ins w:id="13" w:author="Kristin Marshall [2]" w:date="2018-08-23T10:05:00Z">
        <w:r w:rsidR="00CA2395">
          <w:t>will</w:t>
        </w:r>
      </w:ins>
      <w:ins w:id="14" w:author="Kristin Marshall [2]" w:date="2018-08-23T10:04:00Z">
        <w:r w:rsidR="00CA2395">
          <w:t xml:space="preserve"> be case-s</w:t>
        </w:r>
      </w:ins>
      <w:ins w:id="15" w:author="Kristin Marshall [2]" w:date="2018-08-23T10:05:00Z">
        <w:r w:rsidR="00CA2395">
          <w:t>pecific</w:t>
        </w:r>
      </w:ins>
      <w:ins w:id="16" w:author="Kristin Marshall [2]" w:date="2018-08-23T10:07:00Z">
        <w:r w:rsidR="00CA2395">
          <w:t xml:space="preserve">. </w:t>
        </w:r>
      </w:ins>
      <w:r w:rsidR="00AB3BC1">
        <w:t>I</w:t>
      </w:r>
      <w:r w:rsidR="002C5330" w:rsidRPr="002C5330">
        <w:t xml:space="preserve">ncluding </w:t>
      </w:r>
      <w:r w:rsidR="00AB3BC1">
        <w:t>ecosystem information in assessment models</w:t>
      </w:r>
      <w:r w:rsidRPr="002C5330">
        <w:t xml:space="preserve"> does not always improve </w:t>
      </w:r>
      <w:r w:rsidR="00AB3BC1">
        <w:t>the accuracy or predictive capacity of models</w:t>
      </w:r>
      <w:ins w:id="17" w:author="Kristin Marshall [2]" w:date="2018-08-23T10:06:00Z">
        <w:r w:rsidR="00CA2395">
          <w:t xml:space="preserve">, </w:t>
        </w:r>
        <w:commentRangeStart w:id="18"/>
        <w:r w:rsidR="00CA2395">
          <w:t xml:space="preserve">and in those cases additional model complexity </w:t>
        </w:r>
      </w:ins>
      <w:ins w:id="19" w:author="Olaf Jensen" w:date="2018-08-26T21:23:00Z">
        <w:r w:rsidR="00EF276B">
          <w:t xml:space="preserve">is </w:t>
        </w:r>
      </w:ins>
      <w:ins w:id="20" w:author="Kristin Marshall [2]" w:date="2018-08-23T10:06:00Z">
        <w:r w:rsidR="00CA2395">
          <w:t>not warranted</w:t>
        </w:r>
      </w:ins>
      <w:commentRangeEnd w:id="18"/>
      <w:r w:rsidR="00226630">
        <w:rPr>
          <w:rStyle w:val="CommentReference"/>
          <w:rFonts w:ascii="Times New Roman" w:hAnsi="Times New Roman"/>
        </w:rPr>
        <w:commentReference w:id="18"/>
      </w:r>
      <w:r w:rsidRPr="002C5330">
        <w:t xml:space="preserve"> </w:t>
      </w:r>
      <w:r w:rsidRPr="002C5330">
        <w:fldChar w:fldCharType="begin"/>
      </w:r>
      <w:r w:rsidR="00837E3C">
        <w:instrText xml:space="preserve"> ADDIN ZOTERO_ITEM CSL_CITATION {"citationID":"8uRFEfce","properties":{"formattedCitation":"{\\rtf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Pr="002C5330">
        <w:fldChar w:fldCharType="end"/>
      </w:r>
      <w:r w:rsidR="002C5330" w:rsidRPr="002C5330">
        <w:t xml:space="preserve">.  </w:t>
      </w:r>
      <w:r w:rsidR="002C5330">
        <w:t>However,</w:t>
      </w:r>
      <w:ins w:id="21" w:author="Kristin Marshall [2]" w:date="2018-08-23T10:07:00Z">
        <w:r w:rsidR="00CA2395">
          <w:t xml:space="preserve"> our findings on current use</w:t>
        </w:r>
      </w:ins>
      <w:ins w:id="22" w:author="Kristin Marshall [2]" w:date="2018-08-23T10:08:00Z">
        <w:r w:rsidR="00CA2395">
          <w:t>s</w:t>
        </w:r>
      </w:ins>
      <w:ins w:id="23" w:author="Kristin Marshall [2]" w:date="2018-08-23T10:07:00Z">
        <w:r w:rsidR="00CA2395">
          <w:t xml:space="preserve"> of ecosystem information </w:t>
        </w:r>
      </w:ins>
      <w:ins w:id="24" w:author="Kristin Marshall [2]" w:date="2018-08-23T10:08:00Z">
        <w:r w:rsidR="00CA2395">
          <w:t>in assessments lead to some preliminary recommendations.</w:t>
        </w:r>
      </w:ins>
    </w:p>
    <w:p w14:paraId="18B84C62" w14:textId="1BD84C19" w:rsidR="00997A7E" w:rsidRDefault="00551227" w:rsidP="00433502">
      <w:pPr>
        <w:spacing w:line="480" w:lineRule="auto"/>
        <w:ind w:firstLine="720"/>
        <w:rPr>
          <w:ins w:id="25" w:author="Kristin Marshall [2]" w:date="2018-08-23T10:08:00Z"/>
        </w:rPr>
      </w:pPr>
      <w:ins w:id="26" w:author="Laura E. Koehn" w:date="2018-09-02T14:22:00Z">
        <w:r>
          <w:t>First, o</w:t>
        </w:r>
      </w:ins>
      <w:ins w:id="27" w:author="Kristin Marshall [2]" w:date="2018-08-23T11:20:00Z">
        <w:del w:id="28" w:author="Laura E. Koehn" w:date="2018-09-02T14:22:00Z">
          <w:r w:rsidR="00997A7E" w:rsidDel="00551227">
            <w:delText>O</w:delText>
          </w:r>
        </w:del>
        <w:r w:rsidR="00997A7E">
          <w:t xml:space="preserve">verfished </w:t>
        </w:r>
      </w:ins>
      <w:ins w:id="29" w:author="Kristin Marshall [2]" w:date="2018-08-23T11:21:00Z">
        <w:r w:rsidR="00BB4B7B">
          <w:t xml:space="preserve">species may </w:t>
        </w:r>
      </w:ins>
      <w:ins w:id="30" w:author="Kristin Marshall [2]" w:date="2018-08-23T11:22:00Z">
        <w:r w:rsidR="00BB4B7B">
          <w:t>be a universally high</w:t>
        </w:r>
      </w:ins>
      <w:ins w:id="31" w:author="Kristin Marshall [2]" w:date="2018-08-23T21:17:00Z">
        <w:r w:rsidR="007176B5">
          <w:t>er</w:t>
        </w:r>
      </w:ins>
      <w:ins w:id="32" w:author="Kristin Marshall [2]" w:date="2018-08-23T11:22:00Z">
        <w:r w:rsidR="00BB4B7B">
          <w:t xml:space="preserve"> needs category of assessment report that requires and could benef</w:t>
        </w:r>
        <w:r w:rsidR="007176B5">
          <w:t xml:space="preserve">it from ecosystem information. </w:t>
        </w:r>
        <w:r w:rsidR="00BB4B7B">
          <w:t xml:space="preserve"> </w:t>
        </w:r>
      </w:ins>
      <w:commentRangeStart w:id="33"/>
      <w:ins w:id="34" w:author="Olaf Jensen" w:date="2018-08-26T21:34:00Z">
        <w:r w:rsidR="00226630">
          <w:t xml:space="preserve">Failure of overfished stocks to recover </w:t>
        </w:r>
      </w:ins>
      <w:ins w:id="35" w:author="Olaf Jensen" w:date="2018-08-26T21:36:00Z">
        <w:r w:rsidR="00272B34">
          <w:t>is</w:t>
        </w:r>
      </w:ins>
      <w:ins w:id="36" w:author="Olaf Jensen" w:date="2018-08-26T21:34:00Z">
        <w:r w:rsidR="00226630">
          <w:t xml:space="preserve"> in some cases tied to </w:t>
        </w:r>
      </w:ins>
      <w:ins w:id="37" w:author="Olaf Jensen" w:date="2018-08-26T21:36:00Z">
        <w:r w:rsidR="00272B34">
          <w:t>overoptimistic</w:t>
        </w:r>
      </w:ins>
      <w:ins w:id="38" w:author="Olaf Jensen" w:date="2018-08-26T21:34:00Z">
        <w:r w:rsidR="00226630">
          <w:t xml:space="preserve"> assessment </w:t>
        </w:r>
      </w:ins>
      <w:ins w:id="39" w:author="Olaf Jensen" w:date="2018-08-26T21:35:00Z">
        <w:r w:rsidR="00272B34">
          <w:t>results</w:t>
        </w:r>
      </w:ins>
      <w:ins w:id="40" w:author="Olaf Jensen" w:date="2018-08-26T21:36:00Z">
        <w:r w:rsidR="00272B34">
          <w:t xml:space="preserve"> (e.g., </w:t>
        </w:r>
        <w:proofErr w:type="spellStart"/>
        <w:r w:rsidR="00272B34">
          <w:t>Wiedenmann</w:t>
        </w:r>
        <w:proofErr w:type="spellEnd"/>
        <w:r w:rsidR="00272B34">
          <w:t xml:space="preserve"> and Jensen 2018)</w:t>
        </w:r>
      </w:ins>
      <w:ins w:id="41" w:author="Olaf Jensen" w:date="2018-08-26T21:35:00Z">
        <w:r w:rsidR="00272B34">
          <w:t>,</w:t>
        </w:r>
      </w:ins>
      <w:ins w:id="42" w:author="Olaf Jensen" w:date="2018-08-26T21:37:00Z">
        <w:r w:rsidR="00272B34">
          <w:t xml:space="preserve"> which in term can be the result of unaccounted for </w:t>
        </w:r>
      </w:ins>
      <w:ins w:id="43" w:author="Olaf Jensen" w:date="2018-08-26T21:38:00Z">
        <w:r w:rsidR="00272B34">
          <w:t>shifts</w:t>
        </w:r>
      </w:ins>
      <w:ins w:id="44" w:author="Olaf Jensen" w:date="2018-08-26T21:37:00Z">
        <w:r w:rsidR="00272B34">
          <w:t xml:space="preserve"> in productivity.</w:t>
        </w:r>
      </w:ins>
      <w:ins w:id="45" w:author="Olaf Jensen" w:date="2018-08-26T21:35:00Z">
        <w:r w:rsidR="00272B34">
          <w:t xml:space="preserve"> </w:t>
        </w:r>
      </w:ins>
      <w:ins w:id="46" w:author="Olaf Jensen" w:date="2018-08-26T21:38:00Z">
        <w:r w:rsidR="00272B34">
          <w:t xml:space="preserve"> </w:t>
        </w:r>
      </w:ins>
      <w:commentRangeEnd w:id="33"/>
      <w:ins w:id="47" w:author="Olaf Jensen" w:date="2018-08-26T21:39:00Z">
        <w:r w:rsidR="00272B34">
          <w:rPr>
            <w:rStyle w:val="CommentReference"/>
            <w:rFonts w:ascii="Times New Roman" w:hAnsi="Times New Roman"/>
          </w:rPr>
          <w:commentReference w:id="33"/>
        </w:r>
      </w:ins>
      <w:ins w:id="48" w:author="Kristin Marshall [2]" w:date="2018-08-23T11:55:00Z">
        <w:r w:rsidR="008833C6">
          <w:t xml:space="preserve">We found support for our hypothesis that overfished status may contribute to greater inclusion of ecosystem interactions, particularly for interactions with </w:t>
        </w:r>
      </w:ins>
      <w:ins w:id="49" w:author="Kristin Marshall [2]" w:date="2018-08-23T21:19:00Z">
        <w:r w:rsidR="007176B5">
          <w:t xml:space="preserve">other fisheries (bycatch) and </w:t>
        </w:r>
      </w:ins>
      <w:ins w:id="50" w:author="Kristin Marshall [2]" w:date="2018-08-23T11:55:00Z">
        <w:r w:rsidR="008833C6">
          <w:t xml:space="preserve">oceanographic conditions.  </w:t>
        </w:r>
        <w:commentRangeStart w:id="51"/>
        <w:r w:rsidR="008833C6">
          <w:t xml:space="preserve">This congruence supports the idea that fishery collapses are often caused by a combination of overfishing and environmental changes </w:t>
        </w:r>
        <w:r w:rsidR="008833C6">
          <w:fldChar w:fldCharType="begin"/>
        </w:r>
        <w:r w:rsidR="008833C6">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8833C6">
          <w:fldChar w:fldCharType="separate"/>
        </w:r>
        <w:r w:rsidR="008833C6">
          <w:rPr>
            <w:noProof/>
          </w:rPr>
          <w:t>(Pinsky and Byler 2015; Essington et al. 2015)</w:t>
        </w:r>
        <w:r w:rsidR="008833C6">
          <w:fldChar w:fldCharType="end"/>
        </w:r>
        <w:r w:rsidR="008833C6">
          <w:t xml:space="preserve">.  </w:t>
        </w:r>
      </w:ins>
      <w:commentRangeEnd w:id="51"/>
      <w:r w:rsidR="00226630">
        <w:rPr>
          <w:rStyle w:val="CommentReference"/>
          <w:rFonts w:ascii="Times New Roman" w:hAnsi="Times New Roman"/>
        </w:rPr>
        <w:commentReference w:id="51"/>
      </w:r>
      <w:ins w:id="52" w:author="Kristin Marshall [2]" w:date="2018-08-23T11:56:00Z">
        <w:r w:rsidR="008833C6">
          <w:t>Beyond environmental information, identifying other potentially changing sources of mortality could improve the understanding of the causes of population decline.  Increasing predator abundance could lead to increasing trends in natural mortality, and documen</w:t>
        </w:r>
        <w:r w:rsidR="007176B5">
          <w:t xml:space="preserve">ting patterns of predation </w:t>
        </w:r>
      </w:ins>
      <w:ins w:id="53" w:author="Kristin Marshall [2]" w:date="2018-08-23T21:18:00Z">
        <w:r w:rsidR="007176B5">
          <w:t xml:space="preserve">could lead to </w:t>
        </w:r>
        <w:r w:rsidR="007176B5">
          <w:lastRenderedPageBreak/>
          <w:t xml:space="preserve">inferences about time-varying natural mortality, even if only qualitatively. </w:t>
        </w:r>
      </w:ins>
      <w:ins w:id="54" w:author="Kristin Marshall [2]" w:date="2018-08-23T11:55:00Z">
        <w:r w:rsidR="008833C6">
          <w:t xml:space="preserve">Overfished status may also lead to additional scrutiny and a sense of urgency, ultimately supporting innovation of methods or data during the development of subsequent assessment models for that species. Research in product innovation suggests that creating a sense of urgency is a critical component in team dynamics that leads to higher levels of creativity and more competitive new technologies </w:t>
        </w:r>
        <w:r w:rsidR="008833C6">
          <w:fldChar w:fldCharType="begin"/>
        </w:r>
        <w:r w:rsidR="008833C6">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8833C6">
          <w:fldChar w:fldCharType="separate"/>
        </w:r>
        <w:r w:rsidR="008833C6">
          <w:rPr>
            <w:noProof/>
          </w:rPr>
          <w:t>(Im, Montoya, and Workman 2013)</w:t>
        </w:r>
        <w:r w:rsidR="008833C6">
          <w:fldChar w:fldCharType="end"/>
        </w:r>
        <w:r w:rsidR="008833C6">
          <w:t>.</w:t>
        </w:r>
      </w:ins>
      <w:ins w:id="55" w:author="Kristin Marshall [2]" w:date="2018-08-23T11:56:00Z">
        <w:r w:rsidR="008833C6">
          <w:t xml:space="preserve"> </w:t>
        </w:r>
      </w:ins>
    </w:p>
    <w:p w14:paraId="22B95C30" w14:textId="5688AC89" w:rsidR="00DC10BF" w:rsidRDefault="002C5330" w:rsidP="00433502">
      <w:pPr>
        <w:spacing w:line="480" w:lineRule="auto"/>
        <w:ind w:firstLine="720"/>
        <w:rPr>
          <w:ins w:id="56" w:author="Kristin Marshall [2]" w:date="2018-08-23T11:06:00Z"/>
        </w:rPr>
      </w:pPr>
      <w:r>
        <w:t xml:space="preserve"> </w:t>
      </w:r>
      <w:ins w:id="57" w:author="Kristin Marshall [2]" w:date="2018-08-23T21:19:00Z">
        <w:r w:rsidR="007176B5">
          <w:t>For species that are not overfished, o</w:t>
        </w:r>
      </w:ins>
      <w:ins w:id="58" w:author="Kristin Marshall [2]" w:date="2018-08-23T10:28:00Z">
        <w:r w:rsidR="00956D30">
          <w:t>ne way to select assessment</w:t>
        </w:r>
      </w:ins>
      <w:ins w:id="59" w:author="Kristin Marshall [2]" w:date="2018-08-23T10:29:00Z">
        <w:r w:rsidR="00956D30">
          <w:t>s</w:t>
        </w:r>
      </w:ins>
      <w:ins w:id="60" w:author="Kristin Marshall [2]" w:date="2018-08-23T10:28:00Z">
        <w:r w:rsidR="00956D30">
          <w:t xml:space="preserve"> for potential inclusion</w:t>
        </w:r>
      </w:ins>
      <w:ins w:id="61" w:author="Kristin Marshall [2]" w:date="2018-08-23T10:29:00Z">
        <w:r w:rsidR="00956D30">
          <w:t xml:space="preserve"> of ecosystem information is </w:t>
        </w:r>
      </w:ins>
      <w:r w:rsidR="00AB3BC1">
        <w:t>a risk analysis and prioritization framework</w:t>
      </w:r>
      <w:ins w:id="62" w:author="Kristin Marshall [2]" w:date="2018-08-23T10:30:00Z">
        <w:r w:rsidR="00956D30">
          <w:t>.  This approach</w:t>
        </w:r>
      </w:ins>
      <w:r w:rsidR="00AB3BC1">
        <w:t xml:space="preserve"> could </w:t>
      </w:r>
      <w:del w:id="63" w:author="Kristin Marshall [2]" w:date="2018-08-23T10:30:00Z">
        <w:r w:rsidR="00AB3BC1" w:rsidDel="00956D30">
          <w:delText xml:space="preserve">be used to </w:delText>
        </w:r>
      </w:del>
      <w:r w:rsidR="00AB3BC1">
        <w:t xml:space="preserve">triage species most likely </w:t>
      </w:r>
      <w:r w:rsidR="00243C46">
        <w:t xml:space="preserve">to </w:t>
      </w:r>
      <w:r w:rsidR="00AB3BC1">
        <w:t xml:space="preserve">benefit </w:t>
      </w:r>
      <w:r>
        <w:t xml:space="preserve">from </w:t>
      </w:r>
      <w:r w:rsidR="00AB3BC1">
        <w:t xml:space="preserve">greater consideration of fishery and ecosystem interactions. </w:t>
      </w:r>
      <w:r w:rsidR="00DE2DD9">
        <w:t xml:space="preserve">For example, </w:t>
      </w:r>
      <w:r>
        <w:t xml:space="preserve">NOAA’s </w:t>
      </w:r>
      <w:r w:rsidR="005078D6">
        <w:t xml:space="preserve">recent Stock Assessment Improvement Plan </w:t>
      </w:r>
      <w:r w:rsidR="00C56689">
        <w:t>(NOAA 2018</w:t>
      </w:r>
      <w:r>
        <w:t xml:space="preserve">) </w:t>
      </w:r>
      <w:r w:rsidR="00AB3BC1">
        <w:t>recommends</w:t>
      </w:r>
      <w:r>
        <w:t xml:space="preserve"> a simple framework for scoring species based on their ecosystem importance (trophic linkages), recruitment variability (likelihood of being linked to environmental driver), and habitat associations.  </w:t>
      </w:r>
      <w:ins w:id="64" w:author="Kristin Marshall [2]" w:date="2018-08-23T10:31:00Z">
        <w:r w:rsidR="00956D30">
          <w:t>High ecosystem importance scores would be given for top-predators and dominant forage species, identifying their potential outsized importance in food web dynamics</w:t>
        </w:r>
      </w:ins>
      <w:ins w:id="65" w:author="Kristin Marshall [2]" w:date="2018-08-23T10:36:00Z">
        <w:r w:rsidR="00997A7E">
          <w:t xml:space="preserve"> (cite</w:t>
        </w:r>
        <w:r w:rsidR="00956D30">
          <w:t>)</w:t>
        </w:r>
      </w:ins>
      <w:ins w:id="66" w:author="Kristin Marshall [2]" w:date="2018-08-23T10:31:00Z">
        <w:r w:rsidR="00956D30">
          <w:t xml:space="preserve">. High recruitment variability (especially coinciding </w:t>
        </w:r>
      </w:ins>
      <w:ins w:id="67" w:author="Kristin Marshall [2]" w:date="2018-08-23T10:33:00Z">
        <w:r w:rsidR="00956D30">
          <w:t>with</w:t>
        </w:r>
      </w:ins>
      <w:ins w:id="68" w:author="Kristin Marshall [2]" w:date="2018-08-23T10:31:00Z">
        <w:r w:rsidR="00956D30">
          <w:t xml:space="preserve"> </w:t>
        </w:r>
      </w:ins>
      <w:ins w:id="69" w:author="Kristin Marshall [2]" w:date="2018-08-23T10:33:00Z">
        <w:r w:rsidR="00956D30">
          <w:t>high steepness</w:t>
        </w:r>
      </w:ins>
      <w:ins w:id="70" w:author="Kristin Marshall [2]" w:date="2018-08-23T10:59:00Z">
        <w:r w:rsidR="001473FF">
          <w:t xml:space="preserve"> values</w:t>
        </w:r>
      </w:ins>
      <w:ins w:id="71" w:author="Kristin Marshall [2]" w:date="2018-08-23T10:33:00Z">
        <w:r w:rsidR="00956D30">
          <w:t>) may imply that recruitment processes are linked to environmental conditions</w:t>
        </w:r>
      </w:ins>
      <w:ins w:id="72" w:author="Kristin Marshall [2]" w:date="2018-08-23T10:36:00Z">
        <w:r w:rsidR="00997A7E">
          <w:t xml:space="preserve"> (cite</w:t>
        </w:r>
        <w:r w:rsidR="00956D30">
          <w:t>)</w:t>
        </w:r>
      </w:ins>
      <w:ins w:id="73" w:author="Kristin Marshall [2]" w:date="2018-08-23T10:34:00Z">
        <w:r w:rsidR="00956D30">
          <w:t xml:space="preserve">.  Strong habitat associations </w:t>
        </w:r>
      </w:ins>
      <w:ins w:id="74" w:author="Kristin Marshall [2]" w:date="2018-08-23T10:59:00Z">
        <w:r w:rsidR="001473FF">
          <w:t>might identify</w:t>
        </w:r>
      </w:ins>
      <w:ins w:id="75" w:author="Kristin Marshall [2]" w:date="2018-08-23T10:34:00Z">
        <w:r w:rsidR="00956D30">
          <w:t xml:space="preserve"> the potential for habitat covariates </w:t>
        </w:r>
      </w:ins>
      <w:ins w:id="76" w:author="Kristin Marshall [2]" w:date="2018-08-23T10:59:00Z">
        <w:r w:rsidR="001473FF">
          <w:t xml:space="preserve">to improve how </w:t>
        </w:r>
      </w:ins>
      <w:ins w:id="77" w:author="Kristin Marshall [2]" w:date="2018-08-23T10:34:00Z">
        <w:r w:rsidR="00956D30">
          <w:t>the observation process</w:t>
        </w:r>
      </w:ins>
      <w:ins w:id="78" w:author="Kristin Marshall [2]" w:date="2018-08-23T10:59:00Z">
        <w:r w:rsidR="001473FF">
          <w:t xml:space="preserve"> is</w:t>
        </w:r>
      </w:ins>
      <w:ins w:id="79" w:author="Kristin Marshall [2]" w:date="2018-08-23T11:25:00Z">
        <w:r w:rsidR="00BB4B7B">
          <w:t xml:space="preserve"> modeled</w:t>
        </w:r>
      </w:ins>
      <w:ins w:id="80" w:author="Kristin Marshall [2]" w:date="2018-08-23T10:34:00Z">
        <w:r w:rsidR="00956D30">
          <w:t xml:space="preserve"> (</w:t>
        </w:r>
      </w:ins>
      <w:ins w:id="81" w:author="Kristin Marshall [2]" w:date="2018-08-23T11:25:00Z">
        <w:r w:rsidR="00BB4B7B">
          <w:t xml:space="preserve">e.g., </w:t>
        </w:r>
      </w:ins>
      <w:ins w:id="82" w:author="Kristin Marshall [2]" w:date="2018-08-23T10:34:00Z">
        <w:r w:rsidR="00956D30">
          <w:t>catchability)</w:t>
        </w:r>
      </w:ins>
      <w:ins w:id="83" w:author="Kristin Marshall [2]" w:date="2018-08-23T11:01:00Z">
        <w:r w:rsidR="001473FF">
          <w:t xml:space="preserve">. </w:t>
        </w:r>
      </w:ins>
      <w:ins w:id="84" w:author="Kristin Marshall [2]" w:date="2018-08-23T11:23:00Z">
        <w:r w:rsidR="00BB4B7B">
          <w:t>The</w:t>
        </w:r>
      </w:ins>
      <w:ins w:id="85" w:author="Kristin Marshall [2]" w:date="2018-08-23T11:26:00Z">
        <w:r w:rsidR="00BB4B7B">
          <w:t>se</w:t>
        </w:r>
      </w:ins>
      <w:ins w:id="86" w:author="Kristin Marshall [2]" w:date="2018-08-23T11:23:00Z">
        <w:r w:rsidR="00BB4B7B">
          <w:t xml:space="preserve"> categories cover similar characteristics </w:t>
        </w:r>
      </w:ins>
      <w:ins w:id="87" w:author="Kristin Marshall [2]" w:date="2018-08-23T11:24:00Z">
        <w:r w:rsidR="00BB4B7B">
          <w:t>as</w:t>
        </w:r>
      </w:ins>
      <w:ins w:id="88" w:author="Kristin Marshall [2]" w:date="2018-08-23T11:23:00Z">
        <w:r w:rsidR="00BB4B7B">
          <w:t xml:space="preserve"> the life history types we </w:t>
        </w:r>
      </w:ins>
      <w:ins w:id="89" w:author="Kristin Marshall [2]" w:date="2018-08-23T11:24:00Z">
        <w:r w:rsidR="00BB4B7B">
          <w:t>characterized</w:t>
        </w:r>
      </w:ins>
      <w:ins w:id="90" w:author="Kristin Marshall [2]" w:date="2018-08-23T11:26:00Z">
        <w:r w:rsidR="00BB4B7B">
          <w:t>, but in a more explicit process-oriented way (</w:t>
        </w:r>
      </w:ins>
      <w:ins w:id="91" w:author="Kristin Marshall [2]" w:date="2018-08-23T11:28:00Z">
        <w:r w:rsidR="00BB4B7B">
          <w:t xml:space="preserve">e.g., </w:t>
        </w:r>
      </w:ins>
      <w:ins w:id="92" w:author="Kristin Marshall [2]" w:date="2018-08-23T11:27:00Z">
        <w:r w:rsidR="00BB4B7B">
          <w:t>demersal species</w:t>
        </w:r>
      </w:ins>
      <w:ins w:id="93" w:author="Kristin Marshall [2]" w:date="2018-08-23T11:26:00Z">
        <w:r w:rsidR="00BB4B7B">
          <w:t xml:space="preserve"> may </w:t>
        </w:r>
      </w:ins>
      <w:ins w:id="94" w:author="Kristin Marshall [2]" w:date="2018-08-23T11:27:00Z">
        <w:r w:rsidR="00BB4B7B">
          <w:t>have high or low recruitment variability, and some, but not all, have strong habitat associations)</w:t>
        </w:r>
      </w:ins>
      <w:ins w:id="95" w:author="Kristin Marshall [2]" w:date="2018-08-23T11:24:00Z">
        <w:r w:rsidR="00BB4B7B">
          <w:t xml:space="preserve">.  </w:t>
        </w:r>
      </w:ins>
      <w:r w:rsidR="00AB3BC1">
        <w:t xml:space="preserve">Implementing </w:t>
      </w:r>
      <w:del w:id="96" w:author="Kristin Marshall [2]" w:date="2018-08-23T11:25:00Z">
        <w:r w:rsidR="00AB3BC1" w:rsidDel="00BB4B7B">
          <w:delText>t</w:delText>
        </w:r>
        <w:r w:rsidDel="00BB4B7B">
          <w:delText>his kind o</w:delText>
        </w:r>
      </w:del>
      <w:ins w:id="97" w:author="Kristin Marshall [2]" w:date="2018-08-23T11:25:00Z">
        <w:r w:rsidR="00BB4B7B">
          <w:t>a</w:t>
        </w:r>
      </w:ins>
      <w:del w:id="98" w:author="Kristin Marshall [2]" w:date="2018-08-23T11:25:00Z">
        <w:r w:rsidDel="00BB4B7B">
          <w:delText>f</w:delText>
        </w:r>
      </w:del>
      <w:r>
        <w:t xml:space="preserve"> </w:t>
      </w:r>
      <w:ins w:id="99" w:author="Kristin Marshall [2]" w:date="2018-08-23T11:25:00Z">
        <w:r w:rsidR="00BB4B7B">
          <w:t xml:space="preserve">qualitative </w:t>
        </w:r>
      </w:ins>
      <w:del w:id="100" w:author="Kristin Marshall [2]" w:date="2018-08-23T11:01:00Z">
        <w:r w:rsidDel="001473FF">
          <w:delText xml:space="preserve">approach </w:delText>
        </w:r>
      </w:del>
      <w:ins w:id="101" w:author="Kristin Marshall [2]" w:date="2018-08-23T11:01:00Z">
        <w:r w:rsidR="001473FF">
          <w:t xml:space="preserve">scoring </w:t>
        </w:r>
      </w:ins>
      <w:ins w:id="102" w:author="Kristin Marshall [2]" w:date="2018-08-23T11:25:00Z">
        <w:r w:rsidR="00BB4B7B">
          <w:t xml:space="preserve">approach </w:t>
        </w:r>
      </w:ins>
      <w:ins w:id="103" w:author="Kristin Marshall [2]" w:date="2018-08-23T11:01:00Z">
        <w:r w:rsidR="001473FF">
          <w:t xml:space="preserve">in each region </w:t>
        </w:r>
      </w:ins>
      <w:r>
        <w:t xml:space="preserve">may be useful </w:t>
      </w:r>
      <w:r w:rsidR="00AB3BC1">
        <w:t xml:space="preserve">for NMFS and their Council partners </w:t>
      </w:r>
      <w:r>
        <w:t>to</w:t>
      </w:r>
      <w:r w:rsidR="005078D6">
        <w:t xml:space="preserve"> </w:t>
      </w:r>
      <w:r w:rsidR="00AB3BC1">
        <w:t xml:space="preserve">quickly screen </w:t>
      </w:r>
      <w:r>
        <w:t xml:space="preserve">species </w:t>
      </w:r>
      <w:del w:id="104" w:author="Kristin Marshall [2]" w:date="2018-08-23T11:25:00Z">
        <w:r w:rsidDel="00BB4B7B">
          <w:delText xml:space="preserve">to </w:delText>
        </w:r>
      </w:del>
      <w:ins w:id="105" w:author="Kristin Marshall [2]" w:date="2018-08-23T11:25:00Z">
        <w:r w:rsidR="00BB4B7B">
          <w:t xml:space="preserve">and </w:t>
        </w:r>
      </w:ins>
      <w:r>
        <w:t xml:space="preserve">identify </w:t>
      </w:r>
      <w:r w:rsidR="001E7EDB">
        <w:t xml:space="preserve">the highest priority </w:t>
      </w:r>
      <w:r w:rsidR="00AB3BC1">
        <w:t>candidates</w:t>
      </w:r>
      <w:r>
        <w:t xml:space="preserve"> for expanding </w:t>
      </w:r>
      <w:r w:rsidR="001E7EDB">
        <w:t xml:space="preserve">the scope of </w:t>
      </w:r>
      <w:r>
        <w:t xml:space="preserve">assessments. </w:t>
      </w:r>
      <w:ins w:id="106" w:author="Kristin Marshall [2]" w:date="2018-08-23T11:01:00Z">
        <w:r w:rsidR="00DC10BF">
          <w:t xml:space="preserve"> </w:t>
        </w:r>
      </w:ins>
    </w:p>
    <w:p w14:paraId="4849D949" w14:textId="50DE229E" w:rsidR="00DC10BF" w:rsidRDefault="00DC10BF" w:rsidP="00DC10BF">
      <w:pPr>
        <w:spacing w:line="480" w:lineRule="auto"/>
        <w:ind w:firstLine="720"/>
      </w:pPr>
      <w:ins w:id="107" w:author="Kristin Marshall [2]" w:date="2018-08-23T11:01:00Z">
        <w:r>
          <w:t xml:space="preserve">A second phase of </w:t>
        </w:r>
      </w:ins>
      <w:ins w:id="108" w:author="Kristin Marshall [2]" w:date="2018-08-23T11:06:00Z">
        <w:r>
          <w:t>a risk analysis</w:t>
        </w:r>
      </w:ins>
      <w:ins w:id="109" w:author="Kristin Marshall [2]" w:date="2018-08-23T11:01:00Z">
        <w:r>
          <w:t xml:space="preserve"> approach </w:t>
        </w:r>
      </w:ins>
      <w:ins w:id="110" w:author="Kristin Marshall [2]" w:date="2018-08-23T11:18:00Z">
        <w:r w:rsidR="00997A7E">
          <w:t>would</w:t>
        </w:r>
      </w:ins>
      <w:ins w:id="111" w:author="Kristin Marshall [2]" w:date="2018-08-23T11:01:00Z">
        <w:r>
          <w:t xml:space="preserve"> be </w:t>
        </w:r>
      </w:ins>
      <w:ins w:id="112" w:author="Kristin Marshall [2]" w:date="2018-08-23T11:02:00Z">
        <w:r>
          <w:t>to add</w:t>
        </w:r>
      </w:ins>
      <w:ins w:id="113" w:author="Kristin Marshall [2]" w:date="2018-08-23T11:01:00Z">
        <w:r>
          <w:t xml:space="preserve"> </w:t>
        </w:r>
      </w:ins>
      <w:ins w:id="114" w:author="Kristin Marshall [2]" w:date="2018-08-23T11:02:00Z">
        <w:r>
          <w:t>“</w:t>
        </w:r>
      </w:ins>
      <w:ins w:id="115" w:author="Kristin Marshall [2]" w:date="2018-08-23T11:01:00Z">
        <w:r>
          <w:t>ecosystem considerations</w:t>
        </w:r>
      </w:ins>
      <w:ins w:id="116" w:author="Kristin Marshall [2]" w:date="2018-08-23T11:02:00Z">
        <w:r>
          <w:t>” sections to assessment reports for those species identified as having high scores</w:t>
        </w:r>
      </w:ins>
      <w:ins w:id="117" w:author="Kristin Marshall [2]" w:date="2018-08-23T11:06:00Z">
        <w:r>
          <w:t xml:space="preserve"> in the areas identified above</w:t>
        </w:r>
      </w:ins>
      <w:ins w:id="118" w:author="Kristin Marshall [2]" w:date="2018-08-23T11:02:00Z">
        <w:r>
          <w:t xml:space="preserve">.  These sections are </w:t>
        </w:r>
      </w:ins>
      <w:ins w:id="119" w:author="Kristin Marshall [2]" w:date="2018-08-23T11:04:00Z">
        <w:r>
          <w:t xml:space="preserve">already </w:t>
        </w:r>
      </w:ins>
      <w:ins w:id="120" w:author="Kristin Marshall [2]" w:date="2018-08-23T11:02:00Z">
        <w:r>
          <w:t>standard for all species in some regions</w:t>
        </w:r>
      </w:ins>
      <w:ins w:id="121" w:author="Kristin Marshall [2]" w:date="2018-08-23T11:04:00Z">
        <w:r>
          <w:t xml:space="preserve"> (e.g., AFSC)</w:t>
        </w:r>
      </w:ins>
      <w:ins w:id="122" w:author="Kristin Marshall [2]" w:date="2018-08-23T11:02:00Z">
        <w:r>
          <w:t>.</w:t>
        </w:r>
      </w:ins>
      <w:ins w:id="123" w:author="Kristin Marshall [2]" w:date="2018-08-23T11:04:00Z">
        <w:r>
          <w:t xml:space="preserve">  An ecosystem consideration</w:t>
        </w:r>
      </w:ins>
      <w:ins w:id="124" w:author="Kristin Marshall [2]" w:date="2018-08-23T11:19:00Z">
        <w:r w:rsidR="00997A7E">
          <w:t>s</w:t>
        </w:r>
      </w:ins>
      <w:ins w:id="125" w:author="Kristin Marshall [2]" w:date="2018-08-23T11:04:00Z">
        <w:r>
          <w:t xml:space="preserve"> section could describe the qualities of the stock that make it</w:t>
        </w:r>
      </w:ins>
      <w:ins w:id="126" w:author="Kristin Marshall [2]" w:date="2018-08-23T11:05:00Z">
        <w:r>
          <w:t>s assessment and management</w:t>
        </w:r>
      </w:ins>
      <w:ins w:id="127" w:author="Kristin Marshall [2]" w:date="2018-08-23T11:04:00Z">
        <w:r>
          <w:t xml:space="preserve"> likely to benefit from the inclusion of</w:t>
        </w:r>
      </w:ins>
      <w:ins w:id="128" w:author="Kristin Marshall [2]" w:date="2018-08-23T11:02:00Z">
        <w:r>
          <w:t xml:space="preserve"> </w:t>
        </w:r>
      </w:ins>
      <w:ins w:id="129" w:author="Kristin Marshall [2]" w:date="2018-08-23T11:05:00Z">
        <w:r>
          <w:t xml:space="preserve">ecosystem information and identify potential </w:t>
        </w:r>
        <w:r>
          <w:lastRenderedPageBreak/>
          <w:t>data sources</w:t>
        </w:r>
      </w:ins>
      <w:ins w:id="130" w:author="Kristin Marshall [2]" w:date="2018-08-23T11:06:00Z">
        <w:r>
          <w:t xml:space="preserve"> or indicators that could be explored for inclusion in the </w:t>
        </w:r>
      </w:ins>
      <w:ins w:id="131" w:author="Kristin Marshall [2]" w:date="2018-08-23T11:07:00Z">
        <w:r>
          <w:t xml:space="preserve">assessment </w:t>
        </w:r>
      </w:ins>
      <w:ins w:id="132" w:author="Kristin Marshall [2]" w:date="2018-08-23T11:06:00Z">
        <w:r>
          <w:t>model</w:t>
        </w:r>
      </w:ins>
      <w:ins w:id="133" w:author="Kristin Marshall [2]" w:date="2018-08-23T11:08:00Z">
        <w:r>
          <w:t xml:space="preserve"> or to </w:t>
        </w:r>
      </w:ins>
      <w:ins w:id="134" w:author="Kristin Marshall [2]" w:date="2018-08-23T11:19:00Z">
        <w:r w:rsidR="00997A7E">
          <w:t xml:space="preserve">qualitatively </w:t>
        </w:r>
      </w:ins>
      <w:ins w:id="135" w:author="Kristin Marshall [2]" w:date="2018-08-23T11:08:00Z">
        <w:r>
          <w:t xml:space="preserve">inform </w:t>
        </w:r>
      </w:ins>
      <w:ins w:id="136" w:author="Kristin Marshall [2]" w:date="2018-08-23T11:19:00Z">
        <w:r w:rsidR="00997A7E">
          <w:t xml:space="preserve">the structure of the model and/or </w:t>
        </w:r>
      </w:ins>
      <w:ins w:id="137" w:author="Kristin Marshall [2]" w:date="2018-08-23T11:08:00Z">
        <w:r>
          <w:t>discussions on setting annual catch levels.</w:t>
        </w:r>
      </w:ins>
      <w:ins w:id="138" w:author="Kristin Marshall [2]" w:date="2018-08-23T11:10:00Z">
        <w:r>
          <w:t xml:space="preserve">  </w:t>
        </w:r>
      </w:ins>
      <w:ins w:id="139" w:author="Kristin Marshall [2]" w:date="2018-08-23T11:12:00Z">
        <w:r w:rsidR="00997A7E">
          <w:t xml:space="preserve">This second phase could </w:t>
        </w:r>
      </w:ins>
      <w:ins w:id="140" w:author="Kristin Marshall [2]" w:date="2018-08-23T11:19:00Z">
        <w:r w:rsidR="00997A7E">
          <w:t xml:space="preserve">also </w:t>
        </w:r>
      </w:ins>
      <w:ins w:id="141" w:author="Kristin Marshall [2]" w:date="2018-08-23T11:12:00Z">
        <w:r w:rsidR="00997A7E">
          <w:t>identify data needs where information would be useful but is not currently available</w:t>
        </w:r>
      </w:ins>
      <w:ins w:id="142" w:author="Kristin Marshall [2]" w:date="2018-08-23T11:14:00Z">
        <w:r w:rsidR="00997A7E">
          <w:t xml:space="preserve">.  For example, </w:t>
        </w:r>
      </w:ins>
      <w:ins w:id="143" w:author="Kristin Marshall [2]" w:date="2018-08-23T11:12:00Z">
        <w:r w:rsidR="00997A7E">
          <w:t xml:space="preserve">a productive, abundant forage fish </w:t>
        </w:r>
      </w:ins>
      <w:ins w:id="144" w:author="Kristin Marshall [2]" w:date="2018-08-23T11:14:00Z">
        <w:r w:rsidR="00997A7E">
          <w:t xml:space="preserve">with high recruitment variability identifies a </w:t>
        </w:r>
      </w:ins>
      <w:ins w:id="145" w:author="Kristin Marshall [2]" w:date="2018-08-23T11:15:00Z">
        <w:r w:rsidR="00997A7E">
          <w:t xml:space="preserve">potential </w:t>
        </w:r>
      </w:ins>
      <w:ins w:id="146" w:author="Kristin Marshall [2]" w:date="2018-08-23T11:14:00Z">
        <w:r w:rsidR="00997A7E">
          <w:t>need</w:t>
        </w:r>
      </w:ins>
      <w:ins w:id="147" w:author="Kristin Marshall [2]" w:date="2018-08-23T11:15:00Z">
        <w:r w:rsidR="00997A7E">
          <w:t xml:space="preserve"> for ecosystem information</w:t>
        </w:r>
      </w:ins>
      <w:ins w:id="148" w:author="Kristin Marshall [2]" w:date="2018-08-23T11:14:00Z">
        <w:r w:rsidR="00997A7E">
          <w:t xml:space="preserve">, but </w:t>
        </w:r>
      </w:ins>
      <w:ins w:id="149" w:author="Kristin Marshall [2]" w:date="2018-08-23T11:12:00Z">
        <w:r w:rsidR="00997A7E">
          <w:t xml:space="preserve">environmental data </w:t>
        </w:r>
      </w:ins>
      <w:ins w:id="150" w:author="Kristin Marshall [2]" w:date="2018-08-23T11:15:00Z">
        <w:r w:rsidR="00997A7E">
          <w:t>or information on predators may or may not be available</w:t>
        </w:r>
      </w:ins>
      <w:ins w:id="151" w:author="Kristin Marshall [2]" w:date="2018-08-23T11:16:00Z">
        <w:r w:rsidR="00997A7E">
          <w:t xml:space="preserve"> in that region</w:t>
        </w:r>
      </w:ins>
      <w:ins w:id="152" w:author="Kristin Marshall [2]" w:date="2018-08-23T11:15:00Z">
        <w:r w:rsidR="00997A7E">
          <w:t xml:space="preserve">. </w:t>
        </w:r>
      </w:ins>
      <w:ins w:id="153" w:author="Kristin Marshall [2]" w:date="2018-08-23T11:10:00Z">
        <w:r>
          <w:t xml:space="preserve">A third phase of fitting assessment models with </w:t>
        </w:r>
        <w:r w:rsidR="00997A7E">
          <w:t>new covariates or data</w:t>
        </w:r>
        <w:r>
          <w:t xml:space="preserve">sets would then only be employed in the limited set of cases where a </w:t>
        </w:r>
      </w:ins>
      <w:ins w:id="154" w:author="Kristin Marshall [2]" w:date="2018-08-23T11:11:00Z">
        <w:r>
          <w:t xml:space="preserve">potential </w:t>
        </w:r>
      </w:ins>
      <w:ins w:id="155" w:author="Kristin Marshall [2]" w:date="2018-08-23T11:10:00Z">
        <w:r>
          <w:t>need was identified</w:t>
        </w:r>
      </w:ins>
      <w:ins w:id="156" w:author="Kristin Marshall [2]" w:date="2018-08-23T11:11:00Z">
        <w:r>
          <w:t xml:space="preserve"> and data</w:t>
        </w:r>
      </w:ins>
      <w:ins w:id="157" w:author="Kristin Marshall [2]" w:date="2018-08-23T11:17:00Z">
        <w:r w:rsidR="00997A7E">
          <w:t xml:space="preserve"> available to inform the models.  </w:t>
        </w:r>
      </w:ins>
    </w:p>
    <w:p w14:paraId="5A9F6B9C" w14:textId="46F17E0A" w:rsidR="00F5589F" w:rsidRDefault="002C5330" w:rsidP="00363E8E">
      <w:pPr>
        <w:spacing w:line="480" w:lineRule="auto"/>
        <w:ind w:firstLine="720"/>
        <w:contextualSpacing/>
      </w:pPr>
      <w:r>
        <w:t xml:space="preserve">Governance and institutional challenges are </w:t>
      </w:r>
      <w:r w:rsidR="001E7EDB">
        <w:t>identified</w:t>
      </w:r>
      <w:r>
        <w:t xml:space="preserve"> </w:t>
      </w:r>
      <w:r w:rsidR="00001CD0">
        <w:t>as barriers to implementing</w:t>
      </w:r>
      <w:r>
        <w:t xml:space="preserve"> EBFM </w:t>
      </w:r>
      <w:r w:rsidR="00001CD0">
        <w:fldChar w:fldCharType="begin"/>
      </w:r>
      <w:r w:rsidR="00837E3C">
        <w:instrText xml:space="preserve"> ADDIN ZOTERO_ITEM CSL_CITATION {"citationID":"vRep0vNU","properties":{"formattedCitation":"{\\rtf (Hilborn {\\i{}et al.}, 2005; Bundy {\\i{}et al.}, 2008; Olsson {\\i{}et al.}, 2008)}","plainCitation":"(Hilborn et al., 2005; Bundy et al., 2008; Olsson et al.,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837E3C" w:rsidRPr="00837E3C">
        <w:rPr>
          <w:rFonts w:ascii="Cambria" w:cs="Times New Roman"/>
        </w:rPr>
        <w:t xml:space="preserve">(Hilborn </w:t>
      </w:r>
      <w:r w:rsidR="00837E3C" w:rsidRPr="00837E3C">
        <w:rPr>
          <w:rFonts w:ascii="Cambria" w:cs="Times New Roman"/>
          <w:i/>
          <w:iCs/>
        </w:rPr>
        <w:t>et al.</w:t>
      </w:r>
      <w:r w:rsidR="00837E3C" w:rsidRPr="00837E3C">
        <w:rPr>
          <w:rFonts w:ascii="Cambria" w:cs="Times New Roman"/>
        </w:rPr>
        <w:t xml:space="preserve">, 2005; Bundy </w:t>
      </w:r>
      <w:r w:rsidR="00837E3C" w:rsidRPr="00837E3C">
        <w:rPr>
          <w:rFonts w:ascii="Cambria" w:cs="Times New Roman"/>
          <w:i/>
          <w:iCs/>
        </w:rPr>
        <w:t>et al.</w:t>
      </w:r>
      <w:r w:rsidR="00837E3C" w:rsidRPr="00837E3C">
        <w:rPr>
          <w:rFonts w:ascii="Cambria" w:cs="Times New Roman"/>
        </w:rPr>
        <w:t xml:space="preserve">, 2008; Olsson </w:t>
      </w:r>
      <w:r w:rsidR="00837E3C" w:rsidRPr="00837E3C">
        <w:rPr>
          <w:rFonts w:ascii="Cambria" w:cs="Times New Roman"/>
          <w:i/>
          <w:iCs/>
        </w:rPr>
        <w:t>et al.</w:t>
      </w:r>
      <w:r w:rsidR="00837E3C" w:rsidRPr="00837E3C">
        <w:rPr>
          <w:rFonts w:ascii="Cambria" w:cs="Times New Roman"/>
        </w:rPr>
        <w:t>,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w:t>
      </w:r>
      <w:bookmarkStart w:id="158" w:name="_GoBack"/>
      <w:r>
        <w:t xml:space="preserve">For example, skepticism about new approaches is inherent to the process of science and particularly to EBFM </w:t>
      </w:r>
      <w:r w:rsidR="00CD47D7">
        <w:fldChar w:fldCharType="begin"/>
      </w:r>
      <w:r w:rsidR="00837E3C">
        <w:instrText xml:space="preserve"> ADDIN ZOTERO_ITEM CSL_CITATION {"citationID":"XSBiOzHx","properties":{"formattedCitation":"(Hilborn, 2011)","plainCitation":"(Hilborn, 2011)"},"citationItems":[{"id":6363,"uris":["http://zotero.org/users/1951115/items/3UI3IHUW"],"uri":["http://zotero.org/users/1951115/items/3UI3IHUW"],"itemData":{"id":6363,"type":"article-journal","title":"Future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837E3C">
        <w:rPr>
          <w:noProof/>
        </w:rPr>
        <w:t>(Hilborn, 2011)</w:t>
      </w:r>
      <w:r w:rsidR="00CD47D7">
        <w:fldChar w:fldCharType="end"/>
      </w:r>
      <w:r w:rsidR="00CD47D7">
        <w:t xml:space="preserve">. </w:t>
      </w:r>
      <w:bookmarkEnd w:id="158"/>
      <w:r w:rsidR="00795F6E">
        <w:t xml:space="preserve">Moreover, fisheries science has been strongly influenced by statistical inference, where the goal is </w:t>
      </w:r>
      <w:r w:rsidR="00E817F8">
        <w:t xml:space="preserve">frequently </w:t>
      </w:r>
      <w:r w:rsidR="00795F6E">
        <w:t xml:space="preserve">to describe observed data with as simple a model as possible </w:t>
      </w:r>
      <w:r w:rsidR="00795F6E">
        <w:fldChar w:fldCharType="begin"/>
      </w:r>
      <w:r w:rsidR="00837E3C">
        <w:instrText xml:space="preserve"> ADDIN ZOTERO_ITEM CSL_CITATION {"citationID":"thSsk0OO","properties":{"formattedCitation":"{\\rtf (Burnham and Anderson, 1998; Kuparinen {\\i{}et al.}, 2012)}","plainCitation":"(Burnham and Anderson, 1998; Kuparinen et al., 2012)"},"citationItems":[{"id":6198,"uris":["http://zotero.org/users/1951115/items/EAN7T8PB"],"uri":["http://zotero.org/users/1951115/items/EAN7T8PB"],"itemData":{"id":6198,"type":"article-journal","title":"Increasing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837E3C" w:rsidRPr="00837E3C">
        <w:rPr>
          <w:rFonts w:ascii="Cambria" w:cs="Times New Roman"/>
        </w:rPr>
        <w:t xml:space="preserve">(Burnham and Anderson, 1998; Kuparinen </w:t>
      </w:r>
      <w:r w:rsidR="00837E3C" w:rsidRPr="00837E3C">
        <w:rPr>
          <w:rFonts w:ascii="Cambria" w:cs="Times New Roman"/>
          <w:i/>
          <w:iCs/>
        </w:rPr>
        <w:t>et al.</w:t>
      </w:r>
      <w:r w:rsidR="00837E3C" w:rsidRPr="00837E3C">
        <w:rPr>
          <w:rFonts w:ascii="Cambria" w:cs="Times New Roman"/>
        </w:rPr>
        <w:t>, 2012)</w:t>
      </w:r>
      <w:r w:rsidR="00795F6E">
        <w:fldChar w:fldCharType="end"/>
      </w:r>
      <w:r w:rsidR="00795F6E">
        <w:t>.</w:t>
      </w:r>
      <w:r w:rsidR="00CD47D7">
        <w:t xml:space="preserve"> </w:t>
      </w:r>
      <w:r w:rsidR="00795F6E">
        <w:t xml:space="preserve">Any new models, data, or tools are also subject to </w:t>
      </w:r>
      <w:r w:rsidR="00CD47D7">
        <w:t>reviews by Fishery Management Councils</w:t>
      </w:r>
      <w:r w:rsidR="002C7670">
        <w:t>’</w:t>
      </w:r>
      <w:r w:rsidR="00CD47D7">
        <w:t xml:space="preserve"> Science and Statistical Committee and outside reviewers. </w:t>
      </w:r>
      <w:r w:rsidR="00795F6E">
        <w:t xml:space="preserve">Together, these factors </w:t>
      </w:r>
      <w:r w:rsidR="00E817F8">
        <w:t xml:space="preserve">are designed to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3FB6E7FC" w14:textId="77777777" w:rsidR="00FE7B0E" w:rsidRDefault="009908F3" w:rsidP="00D02783">
      <w:pPr>
        <w:spacing w:line="480" w:lineRule="auto"/>
        <w:ind w:firstLine="720"/>
        <w:contextualSpacing/>
        <w:rPr>
          <w:ins w:id="159" w:author="Olaf Jensen" w:date="2018-08-26T21:50:00Z"/>
        </w:rPr>
      </w:pPr>
      <w:r>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rsidR="009D0F57">
        <w:t>Research on c</w:t>
      </w:r>
      <w:r>
        <w:t xml:space="preserve">reativity </w:t>
      </w:r>
      <w:r w:rsidR="00A14213">
        <w:t>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837E3C">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837E3C">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37E3C">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37E3C">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837E3C">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837E3C">
        <w:rPr>
          <w:noProof/>
        </w:rPr>
        <w:t>(Ford, 1996)</w:t>
      </w:r>
      <w:r w:rsidR="007B504D">
        <w:fldChar w:fldCharType="end"/>
      </w:r>
      <w:r w:rsidR="007B504D">
        <w:t xml:space="preserve">. </w:t>
      </w:r>
    </w:p>
    <w:p w14:paraId="5E8E13D3" w14:textId="5136D5DA" w:rsidR="009D07C8" w:rsidRDefault="007B504D" w:rsidP="00D02783">
      <w:pPr>
        <w:spacing w:line="480" w:lineRule="auto"/>
        <w:ind w:firstLine="720"/>
        <w:contextualSpacing/>
      </w:pPr>
      <w:commentRangeStart w:id="160"/>
      <w:r>
        <w:lastRenderedPageBreak/>
        <w:t>Conside</w:t>
      </w:r>
      <w:r w:rsidR="009D0F57">
        <w:t xml:space="preserve">ration </w:t>
      </w:r>
      <w:commentRangeEnd w:id="160"/>
      <w:r w:rsidR="00FE7B0E">
        <w:rPr>
          <w:rStyle w:val="CommentReference"/>
          <w:rFonts w:ascii="Times New Roman" w:hAnsi="Times New Roman"/>
        </w:rPr>
        <w:commentReference w:id="160"/>
      </w:r>
      <w:r w:rsidR="009D0F57">
        <w:t>of</w:t>
      </w:r>
      <w:r w:rsidR="001A6227">
        <w:t xml:space="preserve"> the </w:t>
      </w:r>
      <w:r>
        <w:t xml:space="preserve">institutional </w:t>
      </w:r>
      <w:r w:rsidR="001A6227">
        <w:t xml:space="preserve">context surrounding </w:t>
      </w:r>
      <w:r w:rsidR="00C01250">
        <w:t>stock assessment</w:t>
      </w:r>
      <w:r>
        <w:t>s</w:t>
      </w:r>
      <w:r w:rsidR="00C01250">
        <w:t xml:space="preserve"> </w:t>
      </w:r>
      <w:r>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184C7D">
        <w:fldChar w:fldCharType="begin"/>
      </w:r>
      <w:r w:rsidR="00D02783">
        <w:instrText xml:space="preserve"> ADDIN ZOTERO_ITEM CSL_CITATION {"citationID":"dO8gW5eW","properties":{"formattedCitation":"{\\rtf (e.g., Punt {\\i{}et al.}, 2014)}","plainCitation":"(e.g., 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B."},{"family":"Szuwalski","given":"Cody"}],"issued":{"date-parts":[["2014"]]}},"prefix":"e.g., "}],"schema":"https://github.com/citation-style-language/schema/raw/master/csl-citation.json"} </w:instrText>
      </w:r>
      <w:r w:rsidR="00184C7D">
        <w:fldChar w:fldCharType="separate"/>
      </w:r>
      <w:r w:rsidR="00D02783" w:rsidRPr="00D02783">
        <w:rPr>
          <w:rFonts w:ascii="Cambria" w:cs="Times New Roman"/>
        </w:rPr>
        <w:t xml:space="preserve">(e.g., Punt </w:t>
      </w:r>
      <w:r w:rsidR="00D02783" w:rsidRPr="00D02783">
        <w:rPr>
          <w:rFonts w:ascii="Cambria" w:cs="Times New Roman"/>
          <w:i/>
          <w:iCs/>
        </w:rPr>
        <w:t>et al.</w:t>
      </w:r>
      <w:r w:rsidR="00D02783" w:rsidRPr="00D02783">
        <w:rPr>
          <w:rFonts w:ascii="Cambria" w:cs="Times New Roman"/>
        </w:rPr>
        <w:t>, 2014)</w:t>
      </w:r>
      <w:r w:rsidR="00184C7D">
        <w:fldChar w:fldCharType="end"/>
      </w:r>
      <w:r w:rsidR="009D0F57">
        <w:t xml:space="preserve"> </w:t>
      </w:r>
      <w:r w:rsidR="008E0FDD">
        <w:t>can provide some breathing room</w:t>
      </w:r>
      <w:r w:rsidR="00562146">
        <w:t xml:space="preserve"> from </w:t>
      </w:r>
      <w:r w:rsidR="009D0F57">
        <w:t xml:space="preserve">the pressure associated with </w:t>
      </w:r>
      <w:r w:rsidR="008E0FDD">
        <w:t xml:space="preserve">decisions on </w:t>
      </w:r>
      <w:r w:rsidR="00562146">
        <w:t>catch-levels</w:t>
      </w:r>
      <w:r w:rsidR="008E0FDD">
        <w:t xml:space="preserve">. </w:t>
      </w:r>
      <w:r w:rsidR="009D0F57">
        <w:t xml:space="preserve">Creating assessment teams that add scientists with expertise in ecological interactions, climate, habitat </w:t>
      </w:r>
      <w:r w:rsidR="008E0FDD">
        <w:t xml:space="preserve">ecosystem </w:t>
      </w:r>
      <w:r w:rsidR="009D0F57">
        <w:t>to those with expertise in population dynamics</w:t>
      </w:r>
      <w:r w:rsidR="008E0FDD">
        <w:t xml:space="preserve"> </w:t>
      </w:r>
      <w:r w:rsidR="009D0F57">
        <w:t xml:space="preserve">will also </w:t>
      </w:r>
      <w:r w:rsidR="008E0FDD">
        <w:t xml:space="preserve">encourage broader </w:t>
      </w:r>
      <w:r w:rsidR="009D0F57">
        <w:t xml:space="preserve">consideration of </w:t>
      </w:r>
      <w:r w:rsidR="008E0FDD">
        <w:t xml:space="preserve">ecosystem </w:t>
      </w:r>
      <w:r w:rsidR="009D0F57">
        <w:t>information</w:t>
      </w:r>
      <w:r w:rsidR="008E0FDD">
        <w:t xml:space="preserve">.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(e</w:t>
      </w:r>
      <w:r w:rsidR="00D02783">
        <w:t>.</w:t>
      </w:r>
      <w:r w:rsidR="008E0FDD">
        <w:t>g.</w:t>
      </w:r>
      <w:r w:rsidR="00D02783">
        <w:t>,</w:t>
      </w:r>
      <w:r w:rsidR="008E0FDD">
        <w:t xml:space="preserve"> Pacific Council, 2017</w:t>
      </w:r>
      <w:r w:rsidR="001E7EDB">
        <w:t xml:space="preserve">) </w:t>
      </w:r>
      <w:r w:rsidR="008B0726">
        <w:t>or explicitly require ecosystem factors to be considered.  For example, the 2014 butterfish assessment included the following term of reference: “</w:t>
      </w:r>
      <w:r w:rsidR="00906A69">
        <w:t>3. Characterize oceanographic and habitat data as it pertains to butterfish distribution and availability. If possible, integrate the results into the stock assessment (TOR-5).”</w:t>
      </w:r>
      <w:ins w:id="161" w:author="Kristin Marshall [2]" w:date="2018-08-23T11:37:00Z">
        <w:r w:rsidR="00CE1518">
          <w:t xml:space="preserve">  </w:t>
        </w:r>
      </w:ins>
      <w:ins w:id="162" w:author="Olaf Jensen" w:date="2018-08-26T21:15:00Z">
        <w:r w:rsidR="00EF276B">
          <w:t xml:space="preserve">This </w:t>
        </w:r>
      </w:ins>
      <w:ins w:id="163" w:author="Kristin Marshall [2]" w:date="2018-08-23T11:37:00Z">
        <w:r w:rsidR="00CE1518">
          <w:t>TOR</w:t>
        </w:r>
      </w:ins>
      <w:ins w:id="164" w:author="Olaf Jensen" w:date="2018-08-26T21:15:00Z">
        <w:r w:rsidR="00EF276B">
          <w:t xml:space="preserve"> has </w:t>
        </w:r>
      </w:ins>
      <w:ins w:id="165" w:author="Olaf Jensen" w:date="2018-08-26T21:17:00Z">
        <w:r w:rsidR="00EF276B">
          <w:t>two</w:t>
        </w:r>
      </w:ins>
      <w:ins w:id="166" w:author="Olaf Jensen" w:date="2018-08-26T21:15:00Z">
        <w:r w:rsidR="00EF276B">
          <w:t xml:space="preserve"> characteristics that we believe are </w:t>
        </w:r>
        <w:commentRangeStart w:id="167"/>
        <w:r w:rsidR="00EF276B">
          <w:t>helpful</w:t>
        </w:r>
      </w:ins>
      <w:commentRangeEnd w:id="167"/>
      <w:r w:rsidR="00EB2136">
        <w:rPr>
          <w:rStyle w:val="CommentReference"/>
          <w:rFonts w:ascii="Times New Roman" w:hAnsi="Times New Roman"/>
        </w:rPr>
        <w:commentReference w:id="167"/>
      </w:r>
      <w:ins w:id="168" w:author="Olaf Jensen" w:date="2018-08-26T21:15:00Z">
        <w:r w:rsidR="00EF276B">
          <w:t xml:space="preserve">.  First, it specifies a priority for </w:t>
        </w:r>
      </w:ins>
      <w:ins w:id="169" w:author="Olaf Jensen" w:date="2018-08-26T21:16:00Z">
        <w:r w:rsidR="00EF276B">
          <w:t>inclusion</w:t>
        </w:r>
      </w:ins>
      <w:ins w:id="170" w:author="Olaf Jensen" w:date="2018-08-26T21:15:00Z">
        <w:r w:rsidR="00EF276B">
          <w:t xml:space="preserve"> </w:t>
        </w:r>
      </w:ins>
      <w:ins w:id="171" w:author="Olaf Jensen" w:date="2018-08-26T21:16:00Z">
        <w:r w:rsidR="00EF276B">
          <w:t>of ecosystem information - in this case, "oceanographic and habitat data."</w:t>
        </w:r>
      </w:ins>
      <w:ins w:id="172" w:author="Kristin Marshall [2]" w:date="2018-08-23T11:37:00Z">
        <w:del w:id="173" w:author="Olaf Jensen" w:date="2018-08-26T21:15:00Z">
          <w:r w:rsidR="00CE1518" w:rsidDel="00EF276B">
            <w:delText>s</w:delText>
          </w:r>
        </w:del>
        <w:r w:rsidR="00CE1518">
          <w:t xml:space="preserve"> </w:t>
        </w:r>
      </w:ins>
      <w:ins w:id="174" w:author="Olaf Jensen" w:date="2018-08-26T21:17:00Z">
        <w:r w:rsidR="00EF276B">
          <w:t xml:space="preserve"> Second, it urges quantitative integration of these factors into the stock assessment model, but ultimately leaves the decision </w:t>
        </w:r>
      </w:ins>
      <w:ins w:id="175" w:author="Olaf Jensen" w:date="2018-08-26T21:18:00Z">
        <w:r w:rsidR="00EF276B">
          <w:t xml:space="preserve">to include these factors in the final model </w:t>
        </w:r>
      </w:ins>
      <w:ins w:id="176" w:author="Olaf Jensen" w:date="2018-08-26T21:19:00Z">
        <w:r w:rsidR="00EF276B">
          <w:t xml:space="preserve">up </w:t>
        </w:r>
      </w:ins>
      <w:ins w:id="177" w:author="Olaf Jensen" w:date="2018-08-26T21:18:00Z">
        <w:r w:rsidR="00EF276B">
          <w:t>to the assessment scientists and working group.</w:t>
        </w:r>
      </w:ins>
      <w:ins w:id="178" w:author="Olaf Jensen" w:date="2018-08-26T21:17:00Z">
        <w:r w:rsidR="00EF276B">
          <w:t xml:space="preserve"> </w:t>
        </w:r>
      </w:ins>
      <w:ins w:id="179" w:author="Kristin Marshall [2]" w:date="2018-08-23T11:37:00Z">
        <w:del w:id="180" w:author="Olaf Jensen" w:date="2018-08-26T21:19:00Z">
          <w:r w:rsidR="00CE1518" w:rsidDel="00EF276B">
            <w:delText xml:space="preserve">like these, along with a prioritization approach similar to what we described above may provide the needed balance between </w:delText>
          </w:r>
        </w:del>
      </w:ins>
      <w:ins w:id="181" w:author="Kristin Marshall [2]" w:date="2018-08-23T11:39:00Z">
        <w:del w:id="182" w:author="Olaf Jensen" w:date="2018-08-26T21:19:00Z">
          <w:r w:rsidR="00CE1518" w:rsidDel="00EF276B">
            <w:delText xml:space="preserve">implementing a more formalized framework for including ecosystem information </w:delText>
          </w:r>
        </w:del>
      </w:ins>
      <w:ins w:id="183" w:author="Kristin Marshall [2]" w:date="2018-08-23T11:37:00Z">
        <w:del w:id="184" w:author="Olaf Jensen" w:date="2018-08-26T21:19:00Z">
          <w:r w:rsidR="00CE1518" w:rsidDel="00EF276B">
            <w:delText xml:space="preserve">and regional </w:delText>
          </w:r>
          <w:commentRangeStart w:id="185"/>
          <w:r w:rsidR="00CE1518" w:rsidDel="00EF276B">
            <w:delText>flexibility</w:delText>
          </w:r>
        </w:del>
      </w:ins>
      <w:commentRangeEnd w:id="185"/>
      <w:ins w:id="186" w:author="Kristin Marshall [2]" w:date="2018-08-23T21:20:00Z">
        <w:del w:id="187" w:author="Olaf Jensen" w:date="2018-08-26T21:19:00Z">
          <w:r w:rsidR="007176B5" w:rsidDel="00EF276B">
            <w:rPr>
              <w:rStyle w:val="CommentReference"/>
              <w:rFonts w:ascii="Times New Roman" w:hAnsi="Times New Roman"/>
            </w:rPr>
            <w:commentReference w:id="185"/>
          </w:r>
        </w:del>
      </w:ins>
      <w:ins w:id="188" w:author="Kristin Marshall [2]" w:date="2018-08-23T11:39:00Z">
        <w:del w:id="189" w:author="Olaf Jensen" w:date="2018-08-26T21:19:00Z">
          <w:r w:rsidR="00CE1518" w:rsidDel="00EF276B">
            <w:delText>.</w:delText>
          </w:r>
        </w:del>
      </w:ins>
      <w:ins w:id="190" w:author="Olaf Jensen" w:date="2018-08-26T21:19:00Z">
        <w:r w:rsidR="00EF276B">
          <w:t>Because inclusion of ecosystem information and the associated additional paramet</w:t>
        </w:r>
      </w:ins>
      <w:ins w:id="191" w:author="Olaf Jensen" w:date="2018-08-26T21:20:00Z">
        <w:r w:rsidR="00EF276B">
          <w:t xml:space="preserve">ers does not always make </w:t>
        </w:r>
      </w:ins>
      <w:ins w:id="192" w:author="Olaf Jensen" w:date="2018-08-26T21:22:00Z">
        <w:r w:rsidR="00EF276B">
          <w:t>for a</w:t>
        </w:r>
      </w:ins>
      <w:ins w:id="193" w:author="Olaf Jensen" w:date="2018-08-26T21:20:00Z">
        <w:r w:rsidR="00EF276B">
          <w:t xml:space="preserve"> more a robust and reliable assessment (</w:t>
        </w:r>
      </w:ins>
      <w:ins w:id="194" w:author="Olaf Jensen" w:date="2018-08-26T21:25:00Z">
        <w:r w:rsidR="00226630">
          <w:t xml:space="preserve">Myers 1988, </w:t>
        </w:r>
      </w:ins>
      <w:ins w:id="195" w:author="Olaf Jensen" w:date="2018-08-26T21:24:00Z">
        <w:r w:rsidR="00EF276B" w:rsidRPr="00837E3C">
          <w:rPr>
            <w:rFonts w:ascii="Cambria" w:cs="Times New Roman"/>
          </w:rPr>
          <w:t xml:space="preserve">Punt </w:t>
        </w:r>
        <w:r w:rsidR="00EF276B" w:rsidRPr="00837E3C">
          <w:rPr>
            <w:rFonts w:ascii="Cambria" w:cs="Times New Roman"/>
            <w:i/>
            <w:iCs/>
          </w:rPr>
          <w:t>et al.</w:t>
        </w:r>
        <w:r w:rsidR="00EF276B" w:rsidRPr="00837E3C">
          <w:rPr>
            <w:rFonts w:ascii="Cambria" w:cs="Times New Roman"/>
          </w:rPr>
          <w:t>, 2014</w:t>
        </w:r>
        <w:r w:rsidR="00226630">
          <w:rPr>
            <w:rFonts w:ascii="Cambria" w:cs="Times New Roman"/>
          </w:rPr>
          <w:t>), the technical decision of whether it is best to include it should be left to the appropriate experts.</w:t>
        </w:r>
      </w:ins>
    </w:p>
    <w:p w14:paraId="5A8B8834" w14:textId="30C54B44" w:rsidR="00816842" w:rsidRDefault="00816842" w:rsidP="00A14213">
      <w:pPr>
        <w:spacing w:line="480" w:lineRule="auto"/>
        <w:ind w:firstLine="720"/>
        <w:contextualSpacing/>
      </w:pPr>
      <w:r>
        <w:t xml:space="preserve">One productive approach to expanding the use of ecosystem </w:t>
      </w:r>
      <w:r w:rsidR="00FE36CC">
        <w:t xml:space="preserve">information </w:t>
      </w:r>
      <w:r>
        <w:t>in stock assessments is to develop separate “research” and “operational” tracks for stock assessments.  Research</w:t>
      </w:r>
      <w:r w:rsidR="00FE36CC">
        <w:t>-</w:t>
      </w:r>
      <w:r>
        <w:t xml:space="preserve">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p>
    <w:p w14:paraId="5ADCE470" w14:textId="6D9DD6B0" w:rsidR="004150BB" w:rsidRDefault="004150BB" w:rsidP="00A14213">
      <w:pPr>
        <w:spacing w:line="480" w:lineRule="auto"/>
        <w:ind w:firstLine="720"/>
        <w:contextualSpacing/>
      </w:pPr>
      <w:r>
        <w:lastRenderedPageBreak/>
        <w:t>Expanding stock assessments to include more consideration of fishery and ecosystem intera</w:t>
      </w:r>
      <w:r w:rsidR="007B504D">
        <w:t>c</w:t>
      </w:r>
      <w:r>
        <w:t xml:space="preserve">tions is only one way </w:t>
      </w:r>
      <w:r w:rsidR="00C1659C">
        <w:t xml:space="preserve">ecosystem </w:t>
      </w:r>
      <w:r>
        <w:t>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 xml:space="preserve">are </w:t>
      </w:r>
      <w:r w:rsidR="00B40AB8">
        <w:t>addi</w:t>
      </w:r>
      <w:r w:rsidR="002C7670">
        <w:t xml:space="preserve">tional </w:t>
      </w:r>
      <w:r w:rsidR="008E0FDD">
        <w:t>target</w:t>
      </w:r>
      <w:r w:rsidR="002C7670">
        <w:t>s</w:t>
      </w:r>
      <w:r w:rsidR="008E0FDD">
        <w:t xml:space="preserve"> for including</w:t>
      </w:r>
      <w:r>
        <w:t xml:space="preserve"> ecosystem information</w:t>
      </w:r>
      <w:r w:rsidR="007164AB">
        <w:t xml:space="preserve"> </w:t>
      </w:r>
      <w:r w:rsidR="007164AB">
        <w:fldChar w:fldCharType="begin"/>
      </w:r>
      <w:r w:rsidR="00837E3C">
        <w:instrText xml:space="preserve"> ADDIN ZOTERO_ITEM CSL_CITATION {"citationID":"Qna83kiD","properties":{"formattedCitation":"{\\rtf (Punt {\\i{}et al.}, 2014; Patrick and Link, 2015b; e.g., Holsman {\\i{}et al.}, 2016)}","plainCitation":"(Punt et al., 2014; Patrick and Link, 2015b; e.g., Holsman et al., 2016)"},"citationItems":[{"id":6215,"uris":["http://zotero.org/users/1951115/items/RWJ5TQFK"],"uri":["http://zotero.org/users/1951115/items/RWJ5TQFK"],"itemData":{"id":6215,"type":"article-journal","title":"A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xml:space="preserve">, 2014; Patrick and Link, 2015b; e.g., Holsman </w:t>
      </w:r>
      <w:r w:rsidR="00837E3C" w:rsidRPr="00837E3C">
        <w:rPr>
          <w:rFonts w:ascii="Cambria" w:cs="Times New Roman"/>
          <w:i/>
          <w:iCs/>
        </w:rPr>
        <w:t>et al.</w:t>
      </w:r>
      <w:r w:rsidR="00837E3C" w:rsidRPr="00837E3C">
        <w:rPr>
          <w:rFonts w:ascii="Cambria" w:cs="Times New Roman"/>
        </w:rPr>
        <w:t>, 2016)</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setting catch limits (TAC- total allowable catch) is a separate decision, which could also be influenced qualitative</w:t>
      </w:r>
      <w:r w:rsidR="002C7670">
        <w:t>ly</w:t>
      </w:r>
      <w:r w:rsidR="007164AB">
        <w:t xml:space="preserve"> or quantitatively by ecosystem </w:t>
      </w:r>
      <w:r w:rsidR="009D43F4">
        <w:t>status</w:t>
      </w:r>
      <w:r w:rsidR="007164AB">
        <w:t xml:space="preserve"> (e.g. </w:t>
      </w:r>
      <w:proofErr w:type="spellStart"/>
      <w:r w:rsidR="007164AB">
        <w:t>Zador</w:t>
      </w:r>
      <w:proofErr w:type="spellEnd"/>
      <w:r w:rsidR="007164AB">
        <w:t xml:space="preserve"> et al. 2017) or other </w:t>
      </w:r>
      <w:r w:rsidR="00D02783">
        <w:t>fishery or ecosystem</w:t>
      </w:r>
      <w:r w:rsidR="00265DA0">
        <w:t xml:space="preserve"> </w:t>
      </w:r>
      <w:r w:rsidR="007164AB">
        <w:t xml:space="preserve">considerations </w:t>
      </w:r>
      <w:r w:rsidR="008E0FDD">
        <w:fldChar w:fldCharType="begin"/>
      </w:r>
      <w:r w:rsidR="00837E3C">
        <w:instrText xml:space="preserve"> ADDIN ZOTERO_ITEM CSL_CITATION {"citationID":"QMVFTKkU","properties":{"formattedCitation":"(Levin, 2014; Patrick and Link, 2015b)","plainCitation":"(Levin, 2014; Patrick and Link, 2015b)"},"citationItems":[{"id":249,"uris":["http://zotero.org/users/1951115/items/29RDX7WC"],"uri":["http://zotero.org/users/1951115/items/29RDX7WC"],"itemData":{"id":249,"type":"article-journal","title":"Hidden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837E3C">
        <w:rPr>
          <w:noProof/>
        </w:rPr>
        <w:t>(Levin, 2014; Patrick and Link, 2015b)</w:t>
      </w:r>
      <w:r w:rsidR="008E0FDD">
        <w:fldChar w:fldCharType="end"/>
      </w:r>
      <w:r w:rsidR="007164AB">
        <w:t xml:space="preserve">. </w:t>
      </w:r>
    </w:p>
    <w:p w14:paraId="4E2EA095" w14:textId="3520E6E3"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D46638">
        <w:t xml:space="preserve">Successful examples of where fishery and ecosystem interactions have been included in stock assessment reports </w:t>
      </w:r>
      <w:r w:rsidR="007230D6">
        <w:t xml:space="preserve">can inform future guidelines for </w:t>
      </w:r>
      <w:r w:rsidR="00E30FBF">
        <w:t xml:space="preserve">prioritizing </w:t>
      </w:r>
      <w:r w:rsidR="00D46638">
        <w:t xml:space="preserve">which </w:t>
      </w:r>
      <w:r w:rsidR="007230D6">
        <w:t>assessments</w:t>
      </w:r>
      <w:r w:rsidR="00D46638">
        <w:t xml:space="preserve"> to target for further expansion</w:t>
      </w:r>
      <w:r w:rsidR="007230D6">
        <w:t xml:space="preserve"> and funding opportunities to improve </w:t>
      </w:r>
      <w:r w:rsidR="00D46638">
        <w:t xml:space="preserve">data collection for </w:t>
      </w:r>
      <w:r w:rsidR="007230D6">
        <w:t>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5C536090" w:rsidR="00E30FBF" w:rsidRPr="00E30FBF" w:rsidRDefault="00E30FBF" w:rsidP="00E30FBF">
      <w:pPr>
        <w:spacing w:line="480" w:lineRule="auto"/>
        <w:contextualSpacing/>
      </w:pPr>
      <w:r>
        <w:t xml:space="preserve">This work emerged from discussions with the Lenfest Fishery Ecosystem Task force supported by the Lenfest Ocean Program.  We thank the task force </w:t>
      </w:r>
      <w:r w:rsidR="00D02783">
        <w:t xml:space="preserve">and advisory panel </w:t>
      </w:r>
      <w:r>
        <w:t xml:space="preserve">members for their input on earlier versions of our analysis, and Rick </w:t>
      </w:r>
      <w:proofErr w:type="spellStart"/>
      <w:r>
        <w:t>Methot</w:t>
      </w:r>
      <w:proofErr w:type="spellEnd"/>
      <w:r>
        <w:t xml:space="preserve"> and Stacey Miller for facilitating our access to the NOAA Species Information System database. </w:t>
      </w:r>
      <w:r w:rsidR="004107F8">
        <w:t xml:space="preserve">Thanks to I. Kaplan, J. Hastie, M. McClure, and xx anonymous reviewers whose comments improved our paper. </w:t>
      </w:r>
      <w:r>
        <w:t>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440C0B33" w14:textId="77777777" w:rsidR="00D02783" w:rsidRPr="00D02783" w:rsidRDefault="0053165C" w:rsidP="00D02783">
      <w:pPr>
        <w:pStyle w:val="Bibliography"/>
        <w:rPr>
          <w:rFonts w:ascii="Times New Roman" w:hAnsi="Times New Roman" w:cs="Times New Roman"/>
        </w:rPr>
      </w:pPr>
      <w:r>
        <w:lastRenderedPageBreak/>
        <w:fldChar w:fldCharType="begin"/>
      </w:r>
      <w:r w:rsidR="00837E3C">
        <w:instrText xml:space="preserve"> ADDIN ZOTERO_BIBL {"custom":[]} CSL_BIBLIOGRAPHY </w:instrText>
      </w:r>
      <w:r>
        <w:fldChar w:fldCharType="separate"/>
      </w:r>
      <w:r w:rsidR="00D02783" w:rsidRPr="00D02783">
        <w:rPr>
          <w:rFonts w:ascii="Times New Roman" w:hAnsi="Times New Roman" w:cs="Times New Roman"/>
        </w:rPr>
        <w:t>Arkema, K. K., Abramson, S. C., and Dewsbury, B. M. 2006. Marine ecosystem-based management: from characterization to implementation. Frontiers in Ecology and the Environment, 4: 525–532.</w:t>
      </w:r>
    </w:p>
    <w:p w14:paraId="1D16782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Berkes, F. 2012. Implementing ecosystem-based management: evolution or revolution? Fish and Fisheries, 13: 465–476.</w:t>
      </w:r>
    </w:p>
    <w:p w14:paraId="020B19E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Biedron, I. S., and Knuth, B. A. 2016. Toward shared understandings of ecosystem-based fisheries management among fishery management councils and stakeholders in the U.S. Mid-Atlantic and New England regions. Marine Policy, 70: 40–48.</w:t>
      </w:r>
    </w:p>
    <w:p w14:paraId="7EEC6D5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Bundy, A., Chuenpagdee, R., Jentoft, S., and Mahon, R. 2008. If science is not the answer, what is? An alternative governance model for the world’s fisheries. Frontiers in Ecology and the Environment, 6: 152–155.</w:t>
      </w:r>
    </w:p>
    <w:p w14:paraId="4F2B303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Burnham, K. P., and Anderson, D. R. 1998. Model Selection and Inference: A practical Information-Theoretic Approach. Springer-Verlag, New York. 353 pp.</w:t>
      </w:r>
    </w:p>
    <w:p w14:paraId="46E6ADB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Cowan, J. H., Rice, J. C., Walters, C. J., Hilborn, R., Essington, T. E., Day, J. W., and Boswell, K. M. 2012. Challenges for Implementing an Ecosystem Approach to Fisheries Management. Marine and Coastal Fisheries, 4: 496–510.</w:t>
      </w:r>
    </w:p>
    <w:p w14:paraId="1AA219B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Essington, T. E., Levin, P. S., Marshall, K. N., Koehn, L. E., Anderson, L. G., Bundy, A., Carothers, C., </w:t>
      </w:r>
      <w:r w:rsidRPr="00D02783">
        <w:rPr>
          <w:rFonts w:ascii="Times New Roman" w:hAnsi="Times New Roman" w:cs="Times New Roman"/>
          <w:i/>
          <w:iCs/>
        </w:rPr>
        <w:t>et al.</w:t>
      </w:r>
      <w:r w:rsidRPr="00D02783">
        <w:rPr>
          <w:rFonts w:ascii="Times New Roman" w:hAnsi="Times New Roman" w:cs="Times New Roman"/>
        </w:rPr>
        <w:t xml:space="preserve"> 2016. Building Effective Fishery Ecosystem Plans: A Report from the Lenfest Fishery Ecosystem Task Force. Lenfest Ocean Program, Washington, D.C.</w:t>
      </w:r>
    </w:p>
    <w:p w14:paraId="57C281F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FAO. 2003. Fisheries Management. 2. The ecosystem approach to fisheries. FAO Technical Guidelines for Responsible Fisheries, 4 Suppl. 2. Rome, Italy.</w:t>
      </w:r>
    </w:p>
    <w:p w14:paraId="5BFFADF3"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Ford, C. M. 1996. A theory of individual creative action in multiple social domains. Academy of Management review, 21: 1112–1142.</w:t>
      </w:r>
    </w:p>
    <w:p w14:paraId="7AC1345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Fredrickson, B. L. 2004. The broaden-and-build theory of positive emotions. Philosophical Transactions of the Royal Society B: Biological Sciences, 359: 1367.</w:t>
      </w:r>
    </w:p>
    <w:p w14:paraId="6101F17A"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Orensanz, J. M., and Parma, A. M. 2005. Institutions, incentives and the future of fisheries. Philosophical Transactions of the Royal Society of London, Series B: Biological Sciences, 360: 47–57.</w:t>
      </w:r>
    </w:p>
    <w:p w14:paraId="2299C98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2011. Future directions in ecosystem based fisheries management: a personal perspective. Fisheries Research, 108: 235–239.</w:t>
      </w:r>
    </w:p>
    <w:p w14:paraId="00D55C0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Holsman, K. K., Ianelli, J., Aydin, K., Punt, A. E., and Moffitt, E. A. 2016. A comparison of fisheries biological reference points estimated from temperature-specific multi-species and single-species climate-enhanced stock assessment models. Deep-Sea Research Part Ii-Topical Studies in Oceanography, 134: 360–378.</w:t>
      </w:r>
    </w:p>
    <w:p w14:paraId="1438F29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Kuparinen, A., Mäntyniemi, S., Hutchings, J. A., and Kuikka, S. 2012. Increasing biological realism of fisheries stock assessment: towards hierarchical Bayesian methods. Environmental Reviews, 20: 135–151.</w:t>
      </w:r>
    </w:p>
    <w:p w14:paraId="67BEF6C6"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Levin, P. S. 2014. New Conservation for the Anthropocene Ocean. Conservation Letters. http://onlinelibrary.wiley.com/doi/10.1111/conl.12108/abstract (Accessed 10 November 2014).</w:t>
      </w:r>
    </w:p>
    <w:p w14:paraId="240DFB8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2002. What does ecosystem-based management mean? Fisheries, 27: 18–21.</w:t>
      </w:r>
    </w:p>
    <w:p w14:paraId="4778753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2010. Ecosystem-based fisheries management: confronting tradeoffs. Cambridge University Press, Cambridge.</w:t>
      </w:r>
    </w:p>
    <w:p w14:paraId="733597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lastRenderedPageBreak/>
        <w:t>Mace, P. M. 2001. A new role for MSY in single-species and ecosystem approaches to fisheries stock assessment and management. Fish and fisheries, 2: 2–32.</w:t>
      </w:r>
    </w:p>
    <w:p w14:paraId="6A0C43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Marine Strategy Framework Directive. 2008. Directive 2008/56/EC of the European Parliament and of the Council of 17 June 2008 establishing a framework for community action in the field of marine environmental policy. Official Journal of the European Union L, 164: 19–40.</w:t>
      </w:r>
    </w:p>
    <w:p w14:paraId="7390C94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Maunder, M. N., and Watters, G. M. 2003. A general framework for integrating environmental time series into stock assessment models: model descriptions, simulation testing and example. Fisheries Bulletin, 101: 89–99.</w:t>
      </w:r>
    </w:p>
    <w:p w14:paraId="1486E4DE"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Methot, R. D., and Wetzel, C. R. 2013. Stock synthesis: a biological and statistical framework for fish stock assessment and fishery management. Fisheries Research, 142: 86–99.</w:t>
      </w:r>
    </w:p>
    <w:p w14:paraId="1606C92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Myers, R. A. 1998. When Do Environment–recruitment Correlations Work? Reviews in Fish Biology and Fisheries, 8: 285–305.</w:t>
      </w:r>
    </w:p>
    <w:p w14:paraId="1D5EBE7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NOAA. 2016. NOAA Fisheries ecosystem-based fisheries management road map. https://www.st.nmfs.noaa.gov/ecosystems/ebfm/creating-an-ebfm-management-policy.</w:t>
      </w:r>
    </w:p>
    <w:p w14:paraId="56BDE6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Olsson, P., Folke, C., and Hughes, T. P. 2008. Navigating the transition to ecystem-based management of the Great Barrier Reef, Australia. Proceedings of the National Academy of Science of the United States of America, 105: 9489–9494.</w:t>
      </w:r>
    </w:p>
    <w:p w14:paraId="4E3BB01D"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2015a. Myths that Continue to Impede Progress in Ecosystem-Based Fisheries Management. Fisheries, 40: 155–160.</w:t>
      </w:r>
    </w:p>
    <w:p w14:paraId="62E02E1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2015b. Hidden in plain sight: Using optimum yield as a policy framework to operationalize ecosystem-based fisheries management. Marine Policy, 62: 74–81.</w:t>
      </w:r>
    </w:p>
    <w:p w14:paraId="4D53FA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Pikitch, E. K., Boersma, P. D., Boyd, I. L., Conover, D. O., Cury, P., Essington, T. E., Heppell, S. S., </w:t>
      </w:r>
      <w:r w:rsidRPr="00D02783">
        <w:rPr>
          <w:rFonts w:ascii="Times New Roman" w:hAnsi="Times New Roman" w:cs="Times New Roman"/>
          <w:i/>
          <w:iCs/>
        </w:rPr>
        <w:t>et al.</w:t>
      </w:r>
      <w:r w:rsidRPr="00D02783">
        <w:rPr>
          <w:rFonts w:ascii="Times New Roman" w:hAnsi="Times New Roman" w:cs="Times New Roman"/>
        </w:rPr>
        <w:t xml:space="preserve"> 2012. Little fish, big impact: Managing a crucial link in ocean food webs. Lenfest Ocean Program, Washington D.C. http://www.oceanconservationsicence.org/foragefish.</w:t>
      </w:r>
    </w:p>
    <w:p w14:paraId="29B8F132"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Pinsky, M. L., and Byler, D. 2015. Fishing, fast growth and climate variability increase the risk of collapse. </w:t>
      </w:r>
      <w:r w:rsidRPr="00D02783">
        <w:rPr>
          <w:rFonts w:ascii="Times New Roman" w:hAnsi="Times New Roman" w:cs="Times New Roman"/>
          <w:i/>
          <w:iCs/>
        </w:rPr>
        <w:t>In</w:t>
      </w:r>
      <w:r w:rsidRPr="00D02783">
        <w:rPr>
          <w:rFonts w:ascii="Times New Roman" w:hAnsi="Times New Roman" w:cs="Times New Roman"/>
        </w:rPr>
        <w:t xml:space="preserve"> Proc. R. Soc. B, p. 20151053. The Royal Society. http://rspb.royalsocietypublishing.org/content/282/1813/20151053.abstract (Accessed 7 November 2015).</w:t>
      </w:r>
    </w:p>
    <w:p w14:paraId="3709C71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Pitcher, T. J., Kalikoski, D., Short, K., Varkey, D., and Pramod, G. 2009. An evaluation of progress in implementing ecosystem-based management of fisheries in 33 countries. Marine Policy, 33: 223–232.</w:t>
      </w:r>
    </w:p>
    <w:p w14:paraId="0D283CA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Punt, A. E., A’mar, T., Bond, N. A., Butterworth, D. S., de Moor, C. L., De Oliveira, J. A., Haltuch, M. A., </w:t>
      </w:r>
      <w:r w:rsidRPr="00D02783">
        <w:rPr>
          <w:rFonts w:ascii="Times New Roman" w:hAnsi="Times New Roman" w:cs="Times New Roman"/>
          <w:i/>
          <w:iCs/>
        </w:rPr>
        <w:t>et al.</w:t>
      </w:r>
      <w:r w:rsidRPr="00D02783">
        <w:rPr>
          <w:rFonts w:ascii="Times New Roman" w:hAnsi="Times New Roman" w:cs="Times New Roman"/>
        </w:rPr>
        <w:t xml:space="preserve"> 2014. Fisheries management under climate and environmental uncertainty: control rules and performance simulation. ICES Journal of Marine Science: Journal du Conseil, 71: 2208–2220.</w:t>
      </w:r>
    </w:p>
    <w:p w14:paraId="5BAB0D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Rasulzada, F. 2014. Creativity at work and its relation to well-being. Creativity research: An interdisciplinary and multidisciplinary research handbook: 171–190.</w:t>
      </w:r>
    </w:p>
    <w:p w14:paraId="4C297BB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Skern-Mauritzen, M., Ottersen, G., Handegard, N. O., Huse, G., Dingsør, G. E., Stenseth, N. C., and Kjesbu, O. S. 2016. Ecosystem processes are rarely included in tactical fisheries management. Fish and Fisheries, 17: 165–175.</w:t>
      </w:r>
    </w:p>
    <w:p w14:paraId="6E7BFF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Zador, S. G., Holsman, K. K., Aydin, K. Y., and Gaichas, S. K. 2017. Ecosystem considerations in Alaska: the value of qualitative assessments. ICES Journal of Marine Science, 74: 421–430.</w:t>
      </w:r>
    </w:p>
    <w:p w14:paraId="38DFF8A1" w14:textId="5E6F5CAD" w:rsidR="00ED576B" w:rsidRDefault="0053165C" w:rsidP="001D0777">
      <w:pPr>
        <w:spacing w:line="480" w:lineRule="auto"/>
        <w:contextualSpacing/>
      </w:pPr>
      <w:r>
        <w:fldChar w:fldCharType="end"/>
      </w:r>
    </w:p>
    <w:p w14:paraId="09E27D3C" w14:textId="675465BE" w:rsidR="00ED576B" w:rsidRDefault="00ED576B">
      <w:pPr>
        <w:spacing w:before="0" w:after="0" w:line="240" w:lineRule="auto"/>
      </w:pPr>
    </w:p>
    <w:p w14:paraId="6B2214B2" w14:textId="22BF11E8" w:rsidR="0046151A" w:rsidRDefault="00ED576B" w:rsidP="001D0777">
      <w:pPr>
        <w:spacing w:line="480" w:lineRule="auto"/>
        <w:contextualSpacing/>
      </w:pPr>
      <w:r>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39135736" w:rsidR="004F21A6" w:rsidRPr="004F21A6" w:rsidRDefault="00E817F8" w:rsidP="00A95571">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B</w:t>
            </w:r>
            <w:r w:rsidR="004F21A6" w:rsidRPr="004F21A6">
              <w:rPr>
                <w:rFonts w:ascii="Calibri" w:eastAsia="Times New Roman" w:hAnsi="Calibri" w:cs="Times New Roman"/>
                <w:color w:val="000000"/>
                <w:sz w:val="24"/>
                <w:szCs w:val="24"/>
              </w:rPr>
              <w:t>lack sea bass</w:t>
            </w:r>
            <w:r w:rsidR="00A95571">
              <w:rPr>
                <w:rFonts w:ascii="Calibri" w:eastAsia="Times New Roman" w:hAnsi="Calibri" w:cs="Times New Roman"/>
                <w:color w:val="000000"/>
                <w:sz w:val="24"/>
                <w:szCs w:val="24"/>
              </w:rPr>
              <w:t xml:space="preserve"> - Northern</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10FDB948"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69796CE6"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Demersal shelf rockfish complex (GOA - includes Yelloweye)</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352FEC" w:rsidRPr="004F21A6" w14:paraId="4A327266" w14:textId="77777777" w:rsidTr="004F21A6">
        <w:trPr>
          <w:trHeight w:val="320"/>
        </w:trPr>
        <w:tc>
          <w:tcPr>
            <w:tcW w:w="5025" w:type="dxa"/>
            <w:tcBorders>
              <w:top w:val="nil"/>
              <w:left w:val="nil"/>
              <w:bottom w:val="nil"/>
              <w:right w:val="nil"/>
            </w:tcBorders>
            <w:shd w:val="clear" w:color="auto" w:fill="auto"/>
            <w:noWrap/>
            <w:vAlign w:val="bottom"/>
          </w:tcPr>
          <w:p w14:paraId="6E8E40C8" w14:textId="48A95F9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Blue rockfish </w:t>
            </w:r>
          </w:p>
        </w:tc>
        <w:tc>
          <w:tcPr>
            <w:tcW w:w="985" w:type="dxa"/>
            <w:tcBorders>
              <w:top w:val="nil"/>
              <w:left w:val="nil"/>
              <w:bottom w:val="nil"/>
              <w:right w:val="nil"/>
            </w:tcBorders>
            <w:shd w:val="clear" w:color="auto" w:fill="auto"/>
            <w:noWrap/>
            <w:vAlign w:val="bottom"/>
          </w:tcPr>
          <w:p w14:paraId="625830C4" w14:textId="39EC8224" w:rsidR="00352FEC" w:rsidRPr="004F21A6" w:rsidRDefault="00352FEC" w:rsidP="004F21A6">
            <w:pPr>
              <w:spacing w:before="0"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tcPr>
          <w:p w14:paraId="6C53AFA2" w14:textId="2CF334E7"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tcPr>
          <w:p w14:paraId="6185D149" w14:textId="6BED1F98"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tcPr>
          <w:p w14:paraId="65BACC09" w14:textId="54B42A3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4BBCF798"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w:t>
            </w:r>
            <w:r w:rsidR="00D02783">
              <w:rPr>
                <w:rFonts w:ascii="Calibri" w:eastAsia="Times New Roman" w:hAnsi="Calibri" w:cs="Times New Roman"/>
                <w:color w:val="000000"/>
                <w:sz w:val="24"/>
                <w:szCs w:val="24"/>
              </w:rPr>
              <w:t>lowtail Snapper</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4"/>
      <w:footerReference w:type="default" r:id="rId15"/>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Olaf Jensen" w:date="2018-08-26T21:29:00Z" w:initials="OJ">
    <w:p w14:paraId="2AA08288" w14:textId="551EBBC9" w:rsidR="00551227" w:rsidRDefault="00551227">
      <w:pPr>
        <w:pStyle w:val="CommentText"/>
      </w:pPr>
      <w:r>
        <w:rPr>
          <w:rStyle w:val="CommentReference"/>
        </w:rPr>
        <w:annotationRef/>
      </w:r>
      <w:r>
        <w:t>This seems redundant</w:t>
      </w:r>
    </w:p>
  </w:comment>
  <w:comment w:id="33" w:author="Olaf Jensen" w:date="2018-08-26T21:39:00Z" w:initials="OJ">
    <w:p w14:paraId="34282947" w14:textId="5808F9E5" w:rsidR="00551227" w:rsidRDefault="00551227">
      <w:pPr>
        <w:pStyle w:val="CommentText"/>
      </w:pPr>
      <w:r>
        <w:rPr>
          <w:rStyle w:val="CommentReference"/>
        </w:rPr>
        <w:annotationRef/>
      </w:r>
      <w:r>
        <w:t>Added this line - for some reason my changes aren't showing up in a different color…</w:t>
      </w:r>
    </w:p>
    <w:p w14:paraId="6B67B8C1" w14:textId="30E9CE4E" w:rsidR="00551227" w:rsidRDefault="00551227">
      <w:pPr>
        <w:pStyle w:val="CommentText"/>
      </w:pPr>
    </w:p>
    <w:p w14:paraId="149C4AC0" w14:textId="60DDBE9B" w:rsidR="00551227" w:rsidRDefault="00551227">
      <w:pPr>
        <w:pStyle w:val="CommentText"/>
      </w:pPr>
      <w:proofErr w:type="spellStart"/>
      <w:r w:rsidRPr="00272B34">
        <w:t>Wiedenmann</w:t>
      </w:r>
      <w:proofErr w:type="spellEnd"/>
      <w:r w:rsidRPr="00272B34">
        <w:t xml:space="preserve">, J. and O.P. Jensen. 2018. Uncertainty in stock assessment estimates for New England </w:t>
      </w:r>
      <w:proofErr w:type="spellStart"/>
      <w:r w:rsidRPr="00272B34">
        <w:t>groundfish</w:t>
      </w:r>
      <w:proofErr w:type="spellEnd"/>
      <w:r w:rsidRPr="00272B34">
        <w:t xml:space="preserve"> and its impact on achieving target harvest rates. Canadian Journal of Fisheries and Aquatic Sciences. 75: 342-356.</w:t>
      </w:r>
    </w:p>
  </w:comment>
  <w:comment w:id="51" w:author="Olaf Jensen" w:date="2018-08-26T21:31:00Z" w:initials="OJ">
    <w:p w14:paraId="30CA96D6" w14:textId="4C7BF79A" w:rsidR="00551227" w:rsidRDefault="00551227">
      <w:pPr>
        <w:pStyle w:val="CommentText"/>
      </w:pPr>
      <w:r>
        <w:rPr>
          <w:rStyle w:val="CommentReference"/>
        </w:rPr>
        <w:annotationRef/>
      </w:r>
      <w:r>
        <w:t>This was already said previously on lines 97-98 - suggest deleting here and adding the Essington et al. ref to that line.</w:t>
      </w:r>
    </w:p>
  </w:comment>
  <w:comment w:id="160" w:author="Olaf Jensen" w:date="2018-08-26T21:50:00Z" w:initials="OJ">
    <w:p w14:paraId="0B293D49" w14:textId="24C6F0D0" w:rsidR="00551227" w:rsidRDefault="00551227">
      <w:pPr>
        <w:pStyle w:val="CommentText"/>
      </w:pPr>
      <w:r>
        <w:rPr>
          <w:rStyle w:val="CommentReference"/>
        </w:rPr>
        <w:annotationRef/>
      </w:r>
      <w:r>
        <w:t>Maybe make this a new paragraph here.  Otherwise it's a bit long and confused.</w:t>
      </w:r>
    </w:p>
  </w:comment>
  <w:comment w:id="167" w:author="Laura E. Koehn" w:date="2018-09-02T14:31:00Z" w:initials="LEK">
    <w:p w14:paraId="7995EF26" w14:textId="43205AF3" w:rsidR="00EB2136" w:rsidRDefault="00EB2136">
      <w:pPr>
        <w:pStyle w:val="CommentText"/>
      </w:pPr>
      <w:r>
        <w:rPr>
          <w:rStyle w:val="CommentReference"/>
        </w:rPr>
        <w:annotationRef/>
      </w:r>
      <w:r w:rsidR="00450957">
        <w:t>“…in promoting the inclusion of ecosystem components.</w:t>
      </w:r>
      <w:proofErr w:type="gramStart"/>
      <w:r w:rsidR="00450957">
        <w:t>” ?</w:t>
      </w:r>
      <w:proofErr w:type="gramEnd"/>
    </w:p>
  </w:comment>
  <w:comment w:id="185" w:author="Kristin Marshall [2]" w:date="2018-08-23T21:20:00Z" w:initials="KM">
    <w:p w14:paraId="00DB521A" w14:textId="4525F2B5" w:rsidR="00551227" w:rsidRDefault="00551227">
      <w:pPr>
        <w:pStyle w:val="CommentText"/>
      </w:pPr>
      <w:r>
        <w:rPr>
          <w:rStyle w:val="CommentReference"/>
        </w:rPr>
        <w:annotationRef/>
      </w:r>
      <w:r>
        <w:t>Olaf- feel free to add other thoughts you may have on this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A08288" w15:done="0"/>
  <w15:commentEx w15:paraId="149C4AC0" w15:done="0"/>
  <w15:commentEx w15:paraId="30CA96D6" w15:done="0"/>
  <w15:commentEx w15:paraId="0B293D49" w15:done="0"/>
  <w15:commentEx w15:paraId="7995EF26" w15:done="0"/>
  <w15:commentEx w15:paraId="00DB5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DB521A" w16cid:durableId="1F29A3A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308A9" w14:textId="77777777" w:rsidR="00CD2085" w:rsidRDefault="00CD2085" w:rsidP="001D0777">
      <w:pPr>
        <w:spacing w:before="0" w:after="0" w:line="240" w:lineRule="auto"/>
      </w:pPr>
      <w:r>
        <w:separator/>
      </w:r>
    </w:p>
  </w:endnote>
  <w:endnote w:type="continuationSeparator" w:id="0">
    <w:p w14:paraId="731CBBFF" w14:textId="77777777" w:rsidR="00CD2085" w:rsidRDefault="00CD2085"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551227" w:rsidRDefault="00551227"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551227" w:rsidRDefault="0055122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37A1310F" w:rsidR="00551227" w:rsidRDefault="00551227"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50957">
      <w:rPr>
        <w:rStyle w:val="PageNumber"/>
        <w:noProof/>
      </w:rPr>
      <w:t>15</w:t>
    </w:r>
    <w:r>
      <w:rPr>
        <w:rStyle w:val="PageNumber"/>
      </w:rPr>
      <w:fldChar w:fldCharType="end"/>
    </w:r>
  </w:p>
  <w:p w14:paraId="03934F40" w14:textId="77777777" w:rsidR="00551227" w:rsidRDefault="0055122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FD6A7" w14:textId="77777777" w:rsidR="00CD2085" w:rsidRDefault="00CD2085" w:rsidP="001D0777">
      <w:pPr>
        <w:spacing w:before="0" w:after="0" w:line="240" w:lineRule="auto"/>
      </w:pPr>
      <w:r>
        <w:separator/>
      </w:r>
    </w:p>
  </w:footnote>
  <w:footnote w:type="continuationSeparator" w:id="0">
    <w:p w14:paraId="78083166" w14:textId="77777777" w:rsidR="00CD2085" w:rsidRDefault="00CD2085"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laf Jensen">
    <w15:presenceInfo w15:providerId="None" w15:userId="Olaf Jensen"/>
  </w15:person>
  <w15:person w15:author="Kristin Marshall">
    <w15:presenceInfo w15:providerId="None" w15:userId="Kristin Marshall"/>
  </w15:person>
  <w15:person w15:author="Kristin Marshall [2]">
    <w15:presenceInfo w15:providerId="Windows Live" w15:userId="4afcf9bb5b3efe59"/>
  </w15:person>
  <w15:person w15:author="Laura E. Koehn">
    <w15:presenceInfo w15:providerId="None" w15:userId="Laura E. Koe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780"/>
    <w:rsid w:val="00000EDE"/>
    <w:rsid w:val="00001CD0"/>
    <w:rsid w:val="000103F5"/>
    <w:rsid w:val="00010420"/>
    <w:rsid w:val="00011696"/>
    <w:rsid w:val="00016346"/>
    <w:rsid w:val="00030F0B"/>
    <w:rsid w:val="0003341F"/>
    <w:rsid w:val="00045E0A"/>
    <w:rsid w:val="00051030"/>
    <w:rsid w:val="00053120"/>
    <w:rsid w:val="00056E68"/>
    <w:rsid w:val="000757BE"/>
    <w:rsid w:val="00075B56"/>
    <w:rsid w:val="00077C74"/>
    <w:rsid w:val="000815BB"/>
    <w:rsid w:val="0008495D"/>
    <w:rsid w:val="000A0ED8"/>
    <w:rsid w:val="000B3E34"/>
    <w:rsid w:val="000B5DB8"/>
    <w:rsid w:val="000D0644"/>
    <w:rsid w:val="000D15DA"/>
    <w:rsid w:val="000D46F9"/>
    <w:rsid w:val="000D6B0B"/>
    <w:rsid w:val="000E7E4A"/>
    <w:rsid w:val="0010046E"/>
    <w:rsid w:val="001033C5"/>
    <w:rsid w:val="00105942"/>
    <w:rsid w:val="00107DC5"/>
    <w:rsid w:val="0011137A"/>
    <w:rsid w:val="0011211F"/>
    <w:rsid w:val="001128C2"/>
    <w:rsid w:val="00114651"/>
    <w:rsid w:val="0012170B"/>
    <w:rsid w:val="00147264"/>
    <w:rsid w:val="001473FF"/>
    <w:rsid w:val="001523D8"/>
    <w:rsid w:val="00161D89"/>
    <w:rsid w:val="00172244"/>
    <w:rsid w:val="00182A9B"/>
    <w:rsid w:val="0018372B"/>
    <w:rsid w:val="00184C7D"/>
    <w:rsid w:val="00186120"/>
    <w:rsid w:val="001A0179"/>
    <w:rsid w:val="001A2237"/>
    <w:rsid w:val="001A6227"/>
    <w:rsid w:val="001A63FF"/>
    <w:rsid w:val="001B246C"/>
    <w:rsid w:val="001B5F1B"/>
    <w:rsid w:val="001D0777"/>
    <w:rsid w:val="001D24EF"/>
    <w:rsid w:val="001E6CE9"/>
    <w:rsid w:val="001E7EDB"/>
    <w:rsid w:val="001F3BF7"/>
    <w:rsid w:val="001F49D0"/>
    <w:rsid w:val="001F4B96"/>
    <w:rsid w:val="001F70D7"/>
    <w:rsid w:val="001F711B"/>
    <w:rsid w:val="002135FA"/>
    <w:rsid w:val="00216E20"/>
    <w:rsid w:val="00220B03"/>
    <w:rsid w:val="00224709"/>
    <w:rsid w:val="00225846"/>
    <w:rsid w:val="00226630"/>
    <w:rsid w:val="00230ADC"/>
    <w:rsid w:val="002354DF"/>
    <w:rsid w:val="00235B8E"/>
    <w:rsid w:val="00242ACD"/>
    <w:rsid w:val="00243C46"/>
    <w:rsid w:val="002534D8"/>
    <w:rsid w:val="002536C0"/>
    <w:rsid w:val="00261D91"/>
    <w:rsid w:val="00265DA0"/>
    <w:rsid w:val="00271816"/>
    <w:rsid w:val="00272B34"/>
    <w:rsid w:val="0028038B"/>
    <w:rsid w:val="00284856"/>
    <w:rsid w:val="00285480"/>
    <w:rsid w:val="002A66EF"/>
    <w:rsid w:val="002B3005"/>
    <w:rsid w:val="002B7503"/>
    <w:rsid w:val="002C3E65"/>
    <w:rsid w:val="002C5330"/>
    <w:rsid w:val="002C7611"/>
    <w:rsid w:val="002C7670"/>
    <w:rsid w:val="002D1780"/>
    <w:rsid w:val="002E1895"/>
    <w:rsid w:val="002E782D"/>
    <w:rsid w:val="00302D38"/>
    <w:rsid w:val="00304981"/>
    <w:rsid w:val="00307DDA"/>
    <w:rsid w:val="00312801"/>
    <w:rsid w:val="00313F2F"/>
    <w:rsid w:val="0031798A"/>
    <w:rsid w:val="00320601"/>
    <w:rsid w:val="003208B8"/>
    <w:rsid w:val="0032166E"/>
    <w:rsid w:val="00323937"/>
    <w:rsid w:val="00324278"/>
    <w:rsid w:val="00324E2F"/>
    <w:rsid w:val="00325B36"/>
    <w:rsid w:val="003318DA"/>
    <w:rsid w:val="00340913"/>
    <w:rsid w:val="003418B3"/>
    <w:rsid w:val="003447E8"/>
    <w:rsid w:val="003507F2"/>
    <w:rsid w:val="00352FEC"/>
    <w:rsid w:val="00355F08"/>
    <w:rsid w:val="00356BD7"/>
    <w:rsid w:val="00363E8E"/>
    <w:rsid w:val="00377683"/>
    <w:rsid w:val="003804AC"/>
    <w:rsid w:val="00381351"/>
    <w:rsid w:val="003824FA"/>
    <w:rsid w:val="00382CD2"/>
    <w:rsid w:val="00384A16"/>
    <w:rsid w:val="003B5C28"/>
    <w:rsid w:val="003B703A"/>
    <w:rsid w:val="003C21B6"/>
    <w:rsid w:val="003C6A97"/>
    <w:rsid w:val="003D0371"/>
    <w:rsid w:val="003D111F"/>
    <w:rsid w:val="003E6820"/>
    <w:rsid w:val="003F0F88"/>
    <w:rsid w:val="003F0F98"/>
    <w:rsid w:val="003F4685"/>
    <w:rsid w:val="003F689B"/>
    <w:rsid w:val="003F6B10"/>
    <w:rsid w:val="00401EA6"/>
    <w:rsid w:val="00403048"/>
    <w:rsid w:val="004030AC"/>
    <w:rsid w:val="00404E5F"/>
    <w:rsid w:val="00407D96"/>
    <w:rsid w:val="004107F8"/>
    <w:rsid w:val="004135D8"/>
    <w:rsid w:val="004150BB"/>
    <w:rsid w:val="00423877"/>
    <w:rsid w:val="004256E5"/>
    <w:rsid w:val="00433502"/>
    <w:rsid w:val="00450957"/>
    <w:rsid w:val="00451E3A"/>
    <w:rsid w:val="00460034"/>
    <w:rsid w:val="0046151A"/>
    <w:rsid w:val="00463DAA"/>
    <w:rsid w:val="004724D3"/>
    <w:rsid w:val="0047380F"/>
    <w:rsid w:val="00483534"/>
    <w:rsid w:val="00485D05"/>
    <w:rsid w:val="00487014"/>
    <w:rsid w:val="004907A4"/>
    <w:rsid w:val="00493E88"/>
    <w:rsid w:val="004B2511"/>
    <w:rsid w:val="004B3030"/>
    <w:rsid w:val="004E19F8"/>
    <w:rsid w:val="004E4DE9"/>
    <w:rsid w:val="004E4E46"/>
    <w:rsid w:val="004E6558"/>
    <w:rsid w:val="004F21A6"/>
    <w:rsid w:val="005029F4"/>
    <w:rsid w:val="0050525B"/>
    <w:rsid w:val="005078D6"/>
    <w:rsid w:val="00511110"/>
    <w:rsid w:val="00511590"/>
    <w:rsid w:val="00511E96"/>
    <w:rsid w:val="005173B2"/>
    <w:rsid w:val="0053165C"/>
    <w:rsid w:val="00542574"/>
    <w:rsid w:val="005457BA"/>
    <w:rsid w:val="0055038D"/>
    <w:rsid w:val="00550B8B"/>
    <w:rsid w:val="00551227"/>
    <w:rsid w:val="00562146"/>
    <w:rsid w:val="0056606A"/>
    <w:rsid w:val="00570813"/>
    <w:rsid w:val="005714D3"/>
    <w:rsid w:val="00571A1C"/>
    <w:rsid w:val="00572E8B"/>
    <w:rsid w:val="00575AB7"/>
    <w:rsid w:val="0058349C"/>
    <w:rsid w:val="00585337"/>
    <w:rsid w:val="005863EE"/>
    <w:rsid w:val="0058752F"/>
    <w:rsid w:val="0058782C"/>
    <w:rsid w:val="005A1A4C"/>
    <w:rsid w:val="005A3CCE"/>
    <w:rsid w:val="005A490D"/>
    <w:rsid w:val="005A7595"/>
    <w:rsid w:val="005B2773"/>
    <w:rsid w:val="005B3AD1"/>
    <w:rsid w:val="005B4EDA"/>
    <w:rsid w:val="005C1CE9"/>
    <w:rsid w:val="005D0FB5"/>
    <w:rsid w:val="005D25C6"/>
    <w:rsid w:val="005E14E7"/>
    <w:rsid w:val="005E1E6A"/>
    <w:rsid w:val="005E624F"/>
    <w:rsid w:val="005F4BF7"/>
    <w:rsid w:val="005F5B6A"/>
    <w:rsid w:val="0060376D"/>
    <w:rsid w:val="00611849"/>
    <w:rsid w:val="006145F6"/>
    <w:rsid w:val="006217B5"/>
    <w:rsid w:val="00625541"/>
    <w:rsid w:val="006258D3"/>
    <w:rsid w:val="00632ED2"/>
    <w:rsid w:val="0063433C"/>
    <w:rsid w:val="00637B85"/>
    <w:rsid w:val="00641983"/>
    <w:rsid w:val="00642DA2"/>
    <w:rsid w:val="00643EDB"/>
    <w:rsid w:val="0065286A"/>
    <w:rsid w:val="00654212"/>
    <w:rsid w:val="00654550"/>
    <w:rsid w:val="00665554"/>
    <w:rsid w:val="00681F0F"/>
    <w:rsid w:val="00686FBE"/>
    <w:rsid w:val="00691163"/>
    <w:rsid w:val="006964BA"/>
    <w:rsid w:val="006A0358"/>
    <w:rsid w:val="006A64FE"/>
    <w:rsid w:val="006B68CA"/>
    <w:rsid w:val="006B6EB2"/>
    <w:rsid w:val="006B7935"/>
    <w:rsid w:val="006C1DB4"/>
    <w:rsid w:val="006D2E0E"/>
    <w:rsid w:val="006D3614"/>
    <w:rsid w:val="006D59A9"/>
    <w:rsid w:val="006D68E8"/>
    <w:rsid w:val="006E3AD1"/>
    <w:rsid w:val="006E64E1"/>
    <w:rsid w:val="006E671C"/>
    <w:rsid w:val="006E699C"/>
    <w:rsid w:val="006F3B68"/>
    <w:rsid w:val="006F42C5"/>
    <w:rsid w:val="00704393"/>
    <w:rsid w:val="007136D9"/>
    <w:rsid w:val="007164AB"/>
    <w:rsid w:val="007176B5"/>
    <w:rsid w:val="007230D6"/>
    <w:rsid w:val="007231C4"/>
    <w:rsid w:val="00723802"/>
    <w:rsid w:val="0073692B"/>
    <w:rsid w:val="00743C5F"/>
    <w:rsid w:val="007515B5"/>
    <w:rsid w:val="00784B8F"/>
    <w:rsid w:val="007938CE"/>
    <w:rsid w:val="00795F6E"/>
    <w:rsid w:val="007A024D"/>
    <w:rsid w:val="007A7C71"/>
    <w:rsid w:val="007B2FD7"/>
    <w:rsid w:val="007B34A2"/>
    <w:rsid w:val="007B504D"/>
    <w:rsid w:val="007C3817"/>
    <w:rsid w:val="007C3ADB"/>
    <w:rsid w:val="007C41DD"/>
    <w:rsid w:val="007C73C4"/>
    <w:rsid w:val="007E07A9"/>
    <w:rsid w:val="007E3EDC"/>
    <w:rsid w:val="007F10C1"/>
    <w:rsid w:val="007F1C78"/>
    <w:rsid w:val="007F44F0"/>
    <w:rsid w:val="007F49A8"/>
    <w:rsid w:val="007F4AB6"/>
    <w:rsid w:val="007F55D2"/>
    <w:rsid w:val="007F6E5A"/>
    <w:rsid w:val="00800334"/>
    <w:rsid w:val="00801F4D"/>
    <w:rsid w:val="00803421"/>
    <w:rsid w:val="00816842"/>
    <w:rsid w:val="00817208"/>
    <w:rsid w:val="008236E7"/>
    <w:rsid w:val="00832DD0"/>
    <w:rsid w:val="00833F9D"/>
    <w:rsid w:val="00835F6F"/>
    <w:rsid w:val="00837E3C"/>
    <w:rsid w:val="008458B2"/>
    <w:rsid w:val="0085350B"/>
    <w:rsid w:val="00861284"/>
    <w:rsid w:val="00867B4F"/>
    <w:rsid w:val="00870F46"/>
    <w:rsid w:val="00874DE6"/>
    <w:rsid w:val="008833C6"/>
    <w:rsid w:val="00884D69"/>
    <w:rsid w:val="00887003"/>
    <w:rsid w:val="00887D97"/>
    <w:rsid w:val="0089025F"/>
    <w:rsid w:val="00893A72"/>
    <w:rsid w:val="00896947"/>
    <w:rsid w:val="008973C8"/>
    <w:rsid w:val="00897992"/>
    <w:rsid w:val="008A5B92"/>
    <w:rsid w:val="008B0726"/>
    <w:rsid w:val="008B283A"/>
    <w:rsid w:val="008B4EC0"/>
    <w:rsid w:val="008C0CDA"/>
    <w:rsid w:val="008C226F"/>
    <w:rsid w:val="008D2EBA"/>
    <w:rsid w:val="008D3341"/>
    <w:rsid w:val="008D7693"/>
    <w:rsid w:val="008E0FDD"/>
    <w:rsid w:val="008E403F"/>
    <w:rsid w:val="008E6363"/>
    <w:rsid w:val="00900E09"/>
    <w:rsid w:val="009028A1"/>
    <w:rsid w:val="00906A69"/>
    <w:rsid w:val="00906DBA"/>
    <w:rsid w:val="00910FE0"/>
    <w:rsid w:val="00926450"/>
    <w:rsid w:val="00934DE8"/>
    <w:rsid w:val="00936949"/>
    <w:rsid w:val="009550FE"/>
    <w:rsid w:val="00956319"/>
    <w:rsid w:val="00956C59"/>
    <w:rsid w:val="00956D30"/>
    <w:rsid w:val="00956E43"/>
    <w:rsid w:val="009664AD"/>
    <w:rsid w:val="009711E2"/>
    <w:rsid w:val="009724CA"/>
    <w:rsid w:val="00976053"/>
    <w:rsid w:val="00984EBF"/>
    <w:rsid w:val="009908F3"/>
    <w:rsid w:val="00992F46"/>
    <w:rsid w:val="00996BDB"/>
    <w:rsid w:val="00997A7E"/>
    <w:rsid w:val="009A153C"/>
    <w:rsid w:val="009A7A5B"/>
    <w:rsid w:val="009B227A"/>
    <w:rsid w:val="009B3D10"/>
    <w:rsid w:val="009B7F46"/>
    <w:rsid w:val="009C6802"/>
    <w:rsid w:val="009D07C8"/>
    <w:rsid w:val="009D0F57"/>
    <w:rsid w:val="009D43F4"/>
    <w:rsid w:val="009D65E1"/>
    <w:rsid w:val="009E1535"/>
    <w:rsid w:val="009E27E5"/>
    <w:rsid w:val="009E6E42"/>
    <w:rsid w:val="009F13A4"/>
    <w:rsid w:val="009F14B7"/>
    <w:rsid w:val="009F1654"/>
    <w:rsid w:val="009F32E8"/>
    <w:rsid w:val="009F58D0"/>
    <w:rsid w:val="00A008B6"/>
    <w:rsid w:val="00A00D8B"/>
    <w:rsid w:val="00A14213"/>
    <w:rsid w:val="00A15B2B"/>
    <w:rsid w:val="00A16CF5"/>
    <w:rsid w:val="00A16FA9"/>
    <w:rsid w:val="00A309CB"/>
    <w:rsid w:val="00A42946"/>
    <w:rsid w:val="00A4415A"/>
    <w:rsid w:val="00A50F99"/>
    <w:rsid w:val="00A51FC5"/>
    <w:rsid w:val="00A545B9"/>
    <w:rsid w:val="00A64052"/>
    <w:rsid w:val="00A67992"/>
    <w:rsid w:val="00A701F3"/>
    <w:rsid w:val="00A762F8"/>
    <w:rsid w:val="00A81A44"/>
    <w:rsid w:val="00A843EA"/>
    <w:rsid w:val="00A868D9"/>
    <w:rsid w:val="00A872AA"/>
    <w:rsid w:val="00A90BC5"/>
    <w:rsid w:val="00A95571"/>
    <w:rsid w:val="00AA26AF"/>
    <w:rsid w:val="00AA7A17"/>
    <w:rsid w:val="00AB3BC1"/>
    <w:rsid w:val="00AB7AEB"/>
    <w:rsid w:val="00AC0C3B"/>
    <w:rsid w:val="00AC2969"/>
    <w:rsid w:val="00AC4104"/>
    <w:rsid w:val="00AC472F"/>
    <w:rsid w:val="00AC7DEA"/>
    <w:rsid w:val="00AD29D4"/>
    <w:rsid w:val="00AF632A"/>
    <w:rsid w:val="00B048F9"/>
    <w:rsid w:val="00B05497"/>
    <w:rsid w:val="00B074CB"/>
    <w:rsid w:val="00B14696"/>
    <w:rsid w:val="00B150A3"/>
    <w:rsid w:val="00B32D78"/>
    <w:rsid w:val="00B334C6"/>
    <w:rsid w:val="00B4089A"/>
    <w:rsid w:val="00B40AB8"/>
    <w:rsid w:val="00B467AC"/>
    <w:rsid w:val="00B46B83"/>
    <w:rsid w:val="00B472A9"/>
    <w:rsid w:val="00B50BAB"/>
    <w:rsid w:val="00B638DA"/>
    <w:rsid w:val="00B6406D"/>
    <w:rsid w:val="00B71561"/>
    <w:rsid w:val="00B74040"/>
    <w:rsid w:val="00B8201A"/>
    <w:rsid w:val="00B8225E"/>
    <w:rsid w:val="00B82E39"/>
    <w:rsid w:val="00B84A31"/>
    <w:rsid w:val="00B92BC9"/>
    <w:rsid w:val="00B94B9B"/>
    <w:rsid w:val="00B97B0E"/>
    <w:rsid w:val="00BA2DEE"/>
    <w:rsid w:val="00BA66EB"/>
    <w:rsid w:val="00BA69BA"/>
    <w:rsid w:val="00BB29D6"/>
    <w:rsid w:val="00BB4A1B"/>
    <w:rsid w:val="00BB4B7B"/>
    <w:rsid w:val="00BB61A9"/>
    <w:rsid w:val="00BB72AC"/>
    <w:rsid w:val="00BB7629"/>
    <w:rsid w:val="00BC2635"/>
    <w:rsid w:val="00BC321E"/>
    <w:rsid w:val="00BC61D0"/>
    <w:rsid w:val="00BD3BB5"/>
    <w:rsid w:val="00BD58CD"/>
    <w:rsid w:val="00BE04D5"/>
    <w:rsid w:val="00BF05DA"/>
    <w:rsid w:val="00BF0F4F"/>
    <w:rsid w:val="00BF7926"/>
    <w:rsid w:val="00C01250"/>
    <w:rsid w:val="00C02286"/>
    <w:rsid w:val="00C031C5"/>
    <w:rsid w:val="00C065BA"/>
    <w:rsid w:val="00C102E3"/>
    <w:rsid w:val="00C12307"/>
    <w:rsid w:val="00C1566E"/>
    <w:rsid w:val="00C15F39"/>
    <w:rsid w:val="00C1659C"/>
    <w:rsid w:val="00C1796C"/>
    <w:rsid w:val="00C20D8B"/>
    <w:rsid w:val="00C20E98"/>
    <w:rsid w:val="00C22B43"/>
    <w:rsid w:val="00C248A2"/>
    <w:rsid w:val="00C34095"/>
    <w:rsid w:val="00C4077D"/>
    <w:rsid w:val="00C41841"/>
    <w:rsid w:val="00C42518"/>
    <w:rsid w:val="00C44F26"/>
    <w:rsid w:val="00C53E74"/>
    <w:rsid w:val="00C56689"/>
    <w:rsid w:val="00C63AD9"/>
    <w:rsid w:val="00C70DA8"/>
    <w:rsid w:val="00C7273B"/>
    <w:rsid w:val="00C7581E"/>
    <w:rsid w:val="00C76422"/>
    <w:rsid w:val="00C7727C"/>
    <w:rsid w:val="00C93710"/>
    <w:rsid w:val="00CA2395"/>
    <w:rsid w:val="00CA2F7C"/>
    <w:rsid w:val="00CB1841"/>
    <w:rsid w:val="00CD2085"/>
    <w:rsid w:val="00CD47D7"/>
    <w:rsid w:val="00CE1518"/>
    <w:rsid w:val="00CE21EA"/>
    <w:rsid w:val="00CE2888"/>
    <w:rsid w:val="00CE3056"/>
    <w:rsid w:val="00CF2E1A"/>
    <w:rsid w:val="00D00A14"/>
    <w:rsid w:val="00D015F2"/>
    <w:rsid w:val="00D02783"/>
    <w:rsid w:val="00D15031"/>
    <w:rsid w:val="00D21537"/>
    <w:rsid w:val="00D278CD"/>
    <w:rsid w:val="00D27909"/>
    <w:rsid w:val="00D44EB3"/>
    <w:rsid w:val="00D46638"/>
    <w:rsid w:val="00D53BB8"/>
    <w:rsid w:val="00D57059"/>
    <w:rsid w:val="00D57972"/>
    <w:rsid w:val="00D60144"/>
    <w:rsid w:val="00D65463"/>
    <w:rsid w:val="00D71FBF"/>
    <w:rsid w:val="00D7478A"/>
    <w:rsid w:val="00D91A78"/>
    <w:rsid w:val="00DA0064"/>
    <w:rsid w:val="00DA486C"/>
    <w:rsid w:val="00DA5BBE"/>
    <w:rsid w:val="00DB608A"/>
    <w:rsid w:val="00DC0C68"/>
    <w:rsid w:val="00DC10BF"/>
    <w:rsid w:val="00DC3B9E"/>
    <w:rsid w:val="00DC40D6"/>
    <w:rsid w:val="00DD79E0"/>
    <w:rsid w:val="00DE0569"/>
    <w:rsid w:val="00DE2DD9"/>
    <w:rsid w:val="00DE416E"/>
    <w:rsid w:val="00DF0E3E"/>
    <w:rsid w:val="00DF7DBF"/>
    <w:rsid w:val="00E03A80"/>
    <w:rsid w:val="00E30FBF"/>
    <w:rsid w:val="00E33971"/>
    <w:rsid w:val="00E3515A"/>
    <w:rsid w:val="00E3757A"/>
    <w:rsid w:val="00E40BCB"/>
    <w:rsid w:val="00E42B03"/>
    <w:rsid w:val="00E43A0A"/>
    <w:rsid w:val="00E44ED4"/>
    <w:rsid w:val="00E522E9"/>
    <w:rsid w:val="00E53923"/>
    <w:rsid w:val="00E5433E"/>
    <w:rsid w:val="00E610D5"/>
    <w:rsid w:val="00E65259"/>
    <w:rsid w:val="00E70B6C"/>
    <w:rsid w:val="00E77A5A"/>
    <w:rsid w:val="00E817F8"/>
    <w:rsid w:val="00E82F58"/>
    <w:rsid w:val="00E83ADD"/>
    <w:rsid w:val="00E90701"/>
    <w:rsid w:val="00E930DD"/>
    <w:rsid w:val="00E95EF9"/>
    <w:rsid w:val="00EA4C1B"/>
    <w:rsid w:val="00EB01DB"/>
    <w:rsid w:val="00EB2136"/>
    <w:rsid w:val="00EB3409"/>
    <w:rsid w:val="00EC3566"/>
    <w:rsid w:val="00ED445C"/>
    <w:rsid w:val="00ED576B"/>
    <w:rsid w:val="00EE1664"/>
    <w:rsid w:val="00EE4EFA"/>
    <w:rsid w:val="00EF0A98"/>
    <w:rsid w:val="00EF0D0D"/>
    <w:rsid w:val="00EF276B"/>
    <w:rsid w:val="00EF7061"/>
    <w:rsid w:val="00F01E8B"/>
    <w:rsid w:val="00F033B4"/>
    <w:rsid w:val="00F150F8"/>
    <w:rsid w:val="00F158FE"/>
    <w:rsid w:val="00F175CF"/>
    <w:rsid w:val="00F20A48"/>
    <w:rsid w:val="00F22ED5"/>
    <w:rsid w:val="00F329AD"/>
    <w:rsid w:val="00F34994"/>
    <w:rsid w:val="00F40A1C"/>
    <w:rsid w:val="00F4166E"/>
    <w:rsid w:val="00F45342"/>
    <w:rsid w:val="00F46482"/>
    <w:rsid w:val="00F477AE"/>
    <w:rsid w:val="00F5105A"/>
    <w:rsid w:val="00F54900"/>
    <w:rsid w:val="00F5589F"/>
    <w:rsid w:val="00F652E5"/>
    <w:rsid w:val="00F65CF2"/>
    <w:rsid w:val="00F71093"/>
    <w:rsid w:val="00F7170F"/>
    <w:rsid w:val="00F7557C"/>
    <w:rsid w:val="00F757F3"/>
    <w:rsid w:val="00F82070"/>
    <w:rsid w:val="00F85B8B"/>
    <w:rsid w:val="00F87DD0"/>
    <w:rsid w:val="00F93E72"/>
    <w:rsid w:val="00FD12D5"/>
    <w:rsid w:val="00FE36CC"/>
    <w:rsid w:val="00FE7B0E"/>
    <w:rsid w:val="00FF0B1A"/>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3B9C275B-BDD5-ED4D-99F7-5A2A9012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 w:type="character" w:customStyle="1" w:styleId="UnresolvedMention">
    <w:name w:val="Unresolved Mention"/>
    <w:basedOn w:val="DefaultParagraphFont"/>
    <w:uiPriority w:val="99"/>
    <w:semiHidden/>
    <w:unhideWhenUsed/>
    <w:rsid w:val="006A03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1100636679">
      <w:bodyDiv w:val="1"/>
      <w:marLeft w:val="0"/>
      <w:marRight w:val="0"/>
      <w:marTop w:val="0"/>
      <w:marBottom w:val="0"/>
      <w:divBdr>
        <w:top w:val="none" w:sz="0" w:space="0" w:color="auto"/>
        <w:left w:val="none" w:sz="0" w:space="0" w:color="auto"/>
        <w:bottom w:val="none" w:sz="0" w:space="0" w:color="auto"/>
        <w:right w:val="none" w:sz="0" w:space="0" w:color="auto"/>
      </w:divBdr>
    </w:div>
    <w:div w:id="2070566524">
      <w:bodyDiv w:val="1"/>
      <w:marLeft w:val="0"/>
      <w:marRight w:val="0"/>
      <w:marTop w:val="0"/>
      <w:marBottom w:val="0"/>
      <w:divBdr>
        <w:top w:val="none" w:sz="0" w:space="0" w:color="auto"/>
        <w:left w:val="none" w:sz="0" w:space="0" w:color="auto"/>
        <w:bottom w:val="none" w:sz="0" w:space="0" w:color="auto"/>
        <w:right w:val="none" w:sz="0" w:space="0" w:color="auto"/>
      </w:divBdr>
      <w:divsChild>
        <w:div w:id="1982803798">
          <w:marLeft w:val="0"/>
          <w:marRight w:val="0"/>
          <w:marTop w:val="0"/>
          <w:marBottom w:val="0"/>
          <w:divBdr>
            <w:top w:val="none" w:sz="0" w:space="0" w:color="auto"/>
            <w:left w:val="none" w:sz="0" w:space="0" w:color="auto"/>
            <w:bottom w:val="none" w:sz="0" w:space="0" w:color="auto"/>
            <w:right w:val="none" w:sz="0" w:space="0" w:color="auto"/>
          </w:divBdr>
          <w:divsChild>
            <w:div w:id="780295638">
              <w:marLeft w:val="0"/>
              <w:marRight w:val="0"/>
              <w:marTop w:val="0"/>
              <w:marBottom w:val="0"/>
              <w:divBdr>
                <w:top w:val="none" w:sz="0" w:space="0" w:color="auto"/>
                <w:left w:val="none" w:sz="0" w:space="0" w:color="auto"/>
                <w:bottom w:val="none" w:sz="0" w:space="0" w:color="auto"/>
                <w:right w:val="none" w:sz="0" w:space="0" w:color="auto"/>
              </w:divBdr>
              <w:divsChild>
                <w:div w:id="1088114813">
                  <w:marLeft w:val="0"/>
                  <w:marRight w:val="0"/>
                  <w:marTop w:val="0"/>
                  <w:marBottom w:val="0"/>
                  <w:divBdr>
                    <w:top w:val="none" w:sz="0" w:space="0" w:color="auto"/>
                    <w:left w:val="none" w:sz="0" w:space="0" w:color="auto"/>
                    <w:bottom w:val="none" w:sz="0" w:space="0" w:color="auto"/>
                    <w:right w:val="none" w:sz="0" w:space="0" w:color="auto"/>
                  </w:divBdr>
                </w:div>
                <w:div w:id="1737507455">
                  <w:marLeft w:val="0"/>
                  <w:marRight w:val="0"/>
                  <w:marTop w:val="0"/>
                  <w:marBottom w:val="0"/>
                  <w:divBdr>
                    <w:top w:val="none" w:sz="0" w:space="0" w:color="auto"/>
                    <w:left w:val="none" w:sz="0" w:space="0" w:color="auto"/>
                    <w:bottom w:val="none" w:sz="0" w:space="0" w:color="auto"/>
                    <w:right w:val="none" w:sz="0" w:space="0" w:color="auto"/>
                  </w:divBdr>
                </w:div>
              </w:divsChild>
            </w:div>
            <w:div w:id="1079716419">
              <w:marLeft w:val="0"/>
              <w:marRight w:val="0"/>
              <w:marTop w:val="0"/>
              <w:marBottom w:val="0"/>
              <w:divBdr>
                <w:top w:val="none" w:sz="0" w:space="0" w:color="auto"/>
                <w:left w:val="none" w:sz="0" w:space="0" w:color="auto"/>
                <w:bottom w:val="none" w:sz="0" w:space="0" w:color="auto"/>
                <w:right w:val="none" w:sz="0" w:space="0" w:color="auto"/>
              </w:divBdr>
              <w:divsChild>
                <w:div w:id="1901943181">
                  <w:marLeft w:val="0"/>
                  <w:marRight w:val="0"/>
                  <w:marTop w:val="0"/>
                  <w:marBottom w:val="0"/>
                  <w:divBdr>
                    <w:top w:val="none" w:sz="0" w:space="0" w:color="auto"/>
                    <w:left w:val="none" w:sz="0" w:space="0" w:color="auto"/>
                    <w:bottom w:val="none" w:sz="0" w:space="0" w:color="auto"/>
                    <w:right w:val="none" w:sz="0" w:space="0" w:color="auto"/>
                  </w:divBdr>
                </w:div>
                <w:div w:id="167524254">
                  <w:marLeft w:val="0"/>
                  <w:marRight w:val="0"/>
                  <w:marTop w:val="0"/>
                  <w:marBottom w:val="0"/>
                  <w:divBdr>
                    <w:top w:val="none" w:sz="0" w:space="0" w:color="auto"/>
                    <w:left w:val="none" w:sz="0" w:space="0" w:color="auto"/>
                    <w:bottom w:val="none" w:sz="0" w:space="0" w:color="auto"/>
                    <w:right w:val="none" w:sz="0" w:space="0" w:color="auto"/>
                  </w:divBdr>
                </w:div>
              </w:divsChild>
            </w:div>
            <w:div w:id="2108037839">
              <w:marLeft w:val="0"/>
              <w:marRight w:val="0"/>
              <w:marTop w:val="0"/>
              <w:marBottom w:val="0"/>
              <w:divBdr>
                <w:top w:val="none" w:sz="0" w:space="0" w:color="auto"/>
                <w:left w:val="none" w:sz="0" w:space="0" w:color="auto"/>
                <w:bottom w:val="none" w:sz="0" w:space="0" w:color="auto"/>
                <w:right w:val="none" w:sz="0" w:space="0" w:color="auto"/>
              </w:divBdr>
              <w:divsChild>
                <w:div w:id="1647540256">
                  <w:marLeft w:val="0"/>
                  <w:marRight w:val="0"/>
                  <w:marTop w:val="0"/>
                  <w:marBottom w:val="0"/>
                  <w:divBdr>
                    <w:top w:val="none" w:sz="0" w:space="0" w:color="auto"/>
                    <w:left w:val="none" w:sz="0" w:space="0" w:color="auto"/>
                    <w:bottom w:val="none" w:sz="0" w:space="0" w:color="auto"/>
                    <w:right w:val="none" w:sz="0" w:space="0" w:color="auto"/>
                  </w:divBdr>
                </w:div>
                <w:div w:id="333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4418">
          <w:marLeft w:val="0"/>
          <w:marRight w:val="0"/>
          <w:marTop w:val="0"/>
          <w:marBottom w:val="0"/>
          <w:divBdr>
            <w:top w:val="none" w:sz="0" w:space="0" w:color="auto"/>
            <w:left w:val="none" w:sz="0" w:space="0" w:color="auto"/>
            <w:bottom w:val="none" w:sz="0" w:space="0" w:color="auto"/>
            <w:right w:val="none" w:sz="0" w:space="0" w:color="auto"/>
          </w:divBdr>
        </w:div>
        <w:div w:id="479658626">
          <w:marLeft w:val="0"/>
          <w:marRight w:val="0"/>
          <w:marTop w:val="0"/>
          <w:marBottom w:val="0"/>
          <w:divBdr>
            <w:top w:val="none" w:sz="0" w:space="0" w:color="auto"/>
            <w:left w:val="none" w:sz="0" w:space="0" w:color="auto"/>
            <w:bottom w:val="none" w:sz="0" w:space="0" w:color="auto"/>
            <w:right w:val="none" w:sz="0" w:space="0" w:color="auto"/>
          </w:divBdr>
        </w:div>
        <w:div w:id="1246067125">
          <w:marLeft w:val="0"/>
          <w:marRight w:val="0"/>
          <w:marTop w:val="0"/>
          <w:marBottom w:val="0"/>
          <w:divBdr>
            <w:top w:val="none" w:sz="0" w:space="0" w:color="auto"/>
            <w:left w:val="none" w:sz="0" w:space="0" w:color="auto"/>
            <w:bottom w:val="none" w:sz="0" w:space="0" w:color="auto"/>
            <w:right w:val="none" w:sz="0" w:space="0" w:color="auto"/>
          </w:divBdr>
        </w:div>
        <w:div w:id="1286232110">
          <w:marLeft w:val="0"/>
          <w:marRight w:val="0"/>
          <w:marTop w:val="0"/>
          <w:marBottom w:val="0"/>
          <w:divBdr>
            <w:top w:val="none" w:sz="0" w:space="0" w:color="auto"/>
            <w:left w:val="none" w:sz="0" w:space="0" w:color="auto"/>
            <w:bottom w:val="none" w:sz="0" w:space="0" w:color="auto"/>
            <w:right w:val="none" w:sz="0" w:space="0" w:color="auto"/>
          </w:divBdr>
        </w:div>
        <w:div w:id="1889369431">
          <w:marLeft w:val="0"/>
          <w:marRight w:val="0"/>
          <w:marTop w:val="0"/>
          <w:marBottom w:val="0"/>
          <w:divBdr>
            <w:top w:val="none" w:sz="0" w:space="0" w:color="auto"/>
            <w:left w:val="none" w:sz="0" w:space="0" w:color="auto"/>
            <w:bottom w:val="none" w:sz="0" w:space="0" w:color="auto"/>
            <w:right w:val="none" w:sz="0" w:space="0" w:color="auto"/>
          </w:divBdr>
        </w:div>
        <w:div w:id="46288641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9" Type="http://schemas.microsoft.com/office/2016/09/relationships/commentsIds" Target="commentsId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access.afsc.noaa.gov/REEM/WebDietData/DietDataIntro.php"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15053</Words>
  <Characters>85807</Characters>
  <Application>Microsoft Macintosh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Laura E. Koehn</cp:lastModifiedBy>
  <cp:revision>2</cp:revision>
  <cp:lastPrinted>2018-06-28T22:19:00Z</cp:lastPrinted>
  <dcterms:created xsi:type="dcterms:W3CDTF">2018-09-02T18:38:00Z</dcterms:created>
  <dcterms:modified xsi:type="dcterms:W3CDTF">2018-09-02T18:38:00Z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zotero-version="5.0.34.4"&gt;&lt;session id="Yj4qZi9P"/&gt;&lt;style id="http://www.zotero.org/styles/ices-journal-of-marine-science"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