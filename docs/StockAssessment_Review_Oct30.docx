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F0B19" w14:textId="046A56FF" w:rsidR="002D1780" w:rsidRDefault="009664AD" w:rsidP="001D0777">
      <w:pPr>
        <w:spacing w:line="480" w:lineRule="auto"/>
        <w:contextualSpacing/>
      </w:pPr>
      <w:r>
        <w:t>Including</w:t>
      </w:r>
      <w:r w:rsidR="002D1780">
        <w:t xml:space="preserve"> ecosystem information in U.S. </w:t>
      </w:r>
      <w:r w:rsidR="00C4077D">
        <w:t xml:space="preserve">fishery </w:t>
      </w:r>
      <w:r>
        <w:t>stock a</w:t>
      </w:r>
      <w:r w:rsidR="002D1780">
        <w:t>ssessments</w:t>
      </w:r>
      <w:r w:rsidR="00C4077D">
        <w:t xml:space="preserve">: successes, </w:t>
      </w:r>
      <w:r>
        <w:t>challenges</w:t>
      </w:r>
      <w:r w:rsidR="00C4077D">
        <w:t xml:space="preserve">, </w:t>
      </w:r>
      <w:r w:rsidR="00ED576B">
        <w:t xml:space="preserve">and </w:t>
      </w:r>
      <w:commentRangeStart w:id="0"/>
      <w:r w:rsidR="00ED576B">
        <w:t xml:space="preserve">potential </w:t>
      </w:r>
      <w:r w:rsidR="00C4077D">
        <w:t>explanations</w:t>
      </w:r>
      <w:commentRangeEnd w:id="0"/>
      <w:r w:rsidR="00F46482">
        <w:rPr>
          <w:rStyle w:val="CommentReference"/>
          <w:rFonts w:ascii="Times New Roman" w:hAnsi="Times New Roman"/>
        </w:rPr>
        <w:commentReference w:id="0"/>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7BC46ABF" w14:textId="2FFACF21" w:rsidR="00ED576B" w:rsidRDefault="00ED576B" w:rsidP="00ED576B">
      <w:pPr>
        <w:spacing w:line="480" w:lineRule="auto"/>
        <w:contextualSpacing/>
      </w:pPr>
      <w:r>
        <w:t xml:space="preserve">Olaf Jensen, Rutgers University, </w:t>
      </w:r>
    </w:p>
    <w:p w14:paraId="615F1589" w14:textId="77777777" w:rsidR="00ED576B" w:rsidRDefault="00ED576B" w:rsidP="00B05497">
      <w:pPr>
        <w:spacing w:line="480" w:lineRule="auto"/>
        <w:contextualSpacing/>
      </w:pP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3DFFF335" w:rsidR="003804AC" w:rsidRPr="00261D91" w:rsidRDefault="00F01E8B" w:rsidP="001D0777">
      <w:pPr>
        <w:spacing w:line="480" w:lineRule="auto"/>
        <w:contextualSpacing/>
      </w:pPr>
      <w:r>
        <w:t xml:space="preserve">The appetite for ecosystem-based fisheries management approaches has grown, but implementation </w:t>
      </w:r>
      <w:r w:rsidR="00265DA0">
        <w:t>remains</w:t>
      </w:r>
      <w:r w:rsidR="00C76422">
        <w:t xml:space="preserve"> 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e synthesized over 200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t xml:space="preserve"> 2) </w:t>
      </w:r>
      <w:r w:rsidR="003804AC">
        <w:t xml:space="preserve">explore </w:t>
      </w:r>
      <w:r w:rsidR="006145F6">
        <w:t xml:space="preserve">factors that might contribute to the use of </w:t>
      </w:r>
      <w:r w:rsidR="009664AD">
        <w:t xml:space="preserve">system-level </w:t>
      </w:r>
      <w:r w:rsidR="003804AC">
        <w:t>information.</w:t>
      </w:r>
      <w:r>
        <w:t xml:space="preserve">  </w:t>
      </w:r>
      <w:r w:rsidR="00743C5F">
        <w:t xml:space="preserve">Interactions among fishing fleets (technical interactions) were more commonly included than biophysical interactions </w:t>
      </w:r>
      <w:r>
        <w:t xml:space="preserve">(species, habitat, </w:t>
      </w:r>
      <w:r w:rsidR="006145F6">
        <w:t>climate</w:t>
      </w:r>
      <w:r>
        <w:t xml:space="preserve">) </w:t>
      </w:r>
      <w:r w:rsidR="00743C5F">
        <w:t>interactions within the physical environment (habitat climate) were included twice as often as interactions among species (predation, X out of Y)</w:t>
      </w:r>
      <w:r w:rsidR="006145F6">
        <w:t xml:space="preserve">. </w:t>
      </w:r>
      <w:r>
        <w:lastRenderedPageBreak/>
        <w:t>Many assessment reports included ecological in</w:t>
      </w:r>
      <w:r w:rsidR="006145F6">
        <w:t>teractions</w:t>
      </w:r>
      <w:r>
        <w:t xml:space="preserve"> as background or qualita</w:t>
      </w:r>
      <w:r w:rsidR="0032166E">
        <w:t>tive considerations</w:t>
      </w:r>
      <w:r>
        <w:t>, however</w:t>
      </w:r>
      <w:r w:rsidR="00F46482">
        <w:t xml:space="preserve"> without </w:t>
      </w:r>
      <w:commentRangeStart w:id="1"/>
      <w:r w:rsidR="00F46482">
        <w:t xml:space="preserve">incorporating </w:t>
      </w:r>
      <w:commentRangeEnd w:id="1"/>
      <w:r w:rsidR="00743C5F">
        <w:rPr>
          <w:rStyle w:val="CommentReference"/>
          <w:rFonts w:ascii="Times New Roman" w:hAnsi="Times New Roman"/>
        </w:rPr>
        <w:commentReference w:id="1"/>
      </w:r>
      <w:r w:rsidR="00F46482">
        <w:t>them in the assessment model</w:t>
      </w:r>
      <w:r>
        <w:t xml:space="preserve">.  </w:t>
      </w:r>
      <w:r w:rsidR="0032166E">
        <w:t xml:space="preserve">Our analyses suggested that </w:t>
      </w:r>
      <w:r w:rsidR="00F46482">
        <w:t xml:space="preserve">ecosystem characteristics are more likely to be included when </w:t>
      </w:r>
      <w:r w:rsidR="0032166E">
        <w:t>the species was overfished (stock status)</w:t>
      </w:r>
      <w:r w:rsidR="005173B2">
        <w:t>, diet information</w:t>
      </w:r>
      <w:r w:rsidR="00F46482">
        <w:t xml:space="preserve"> is available</w:t>
      </w:r>
      <w:r w:rsidR="005173B2">
        <w:t xml:space="preserve">, and </w:t>
      </w:r>
      <w:commentRangeStart w:id="2"/>
      <w:r w:rsidR="005173B2">
        <w:t xml:space="preserve">life history </w:t>
      </w:r>
      <w:r w:rsidR="0032166E">
        <w:t>characteristics</w:t>
      </w:r>
      <w:commentRangeEnd w:id="2"/>
      <w:r w:rsidR="00F46482">
        <w:rPr>
          <w:rStyle w:val="CommentReference"/>
          <w:rFonts w:ascii="Times New Roman" w:hAnsi="Times New Roman"/>
        </w:rPr>
        <w:commentReference w:id="2"/>
      </w:r>
      <w:r w:rsidR="005173B2">
        <w:t xml:space="preserve">.  </w:t>
      </w:r>
      <w:r>
        <w:t xml:space="preserve">Our results </w:t>
      </w:r>
      <w:r w:rsidR="00723802">
        <w:t>demonstrate</w:t>
      </w:r>
      <w:r w:rsidR="005173B2">
        <w:t xml:space="preserve"> that significant progress has been made to expand single-species assessment and technical capacity exists</w:t>
      </w:r>
      <w:r w:rsidR="0032166E">
        <w:t xml:space="preserve"> </w:t>
      </w:r>
      <w:r w:rsidR="00887003">
        <w:t xml:space="preserve">to do so.  </w:t>
      </w:r>
      <w:r w:rsidR="009E1535">
        <w:t xml:space="preserve">Data availability continues to limit the inclusion of X in </w:t>
      </w:r>
      <w:r w:rsidR="00304981">
        <w:t xml:space="preserve">stock assessments, and </w:t>
      </w:r>
      <w:r w:rsidR="009E1535">
        <w:t xml:space="preserve">more </w:t>
      </w:r>
      <w:r w:rsidR="006145F6">
        <w:t xml:space="preserve">guidance </w:t>
      </w:r>
      <w:r w:rsidR="009E1535">
        <w:t xml:space="preserve">is needed </w:t>
      </w:r>
      <w:r w:rsidR="006145F6">
        <w:t xml:space="preserve">on </w:t>
      </w:r>
      <w:r w:rsidR="00304981">
        <w:t xml:space="preserve">best practices </w:t>
      </w:r>
      <w:r w:rsidR="006145F6">
        <w:t xml:space="preserve">for the prioritization of when and how biophysical information should be considered. </w:t>
      </w:r>
    </w:p>
    <w:p w14:paraId="16CB166B" w14:textId="77777777" w:rsidR="00C4077D" w:rsidRDefault="00C4077D" w:rsidP="00BC2635">
      <w:pPr>
        <w:spacing w:line="480" w:lineRule="auto"/>
        <w:contextualSpacing/>
        <w:outlineLvl w:val="0"/>
        <w:rPr>
          <w:b/>
        </w:rPr>
      </w:pPr>
      <w:commentRangeStart w:id="3"/>
      <w:r>
        <w:rPr>
          <w:b/>
        </w:rPr>
        <w:t>Introduction</w:t>
      </w:r>
      <w:commentRangeEnd w:id="3"/>
      <w:r w:rsidR="00F40A1C">
        <w:rPr>
          <w:rStyle w:val="CommentReference"/>
          <w:rFonts w:ascii="Times New Roman" w:hAnsi="Times New Roman"/>
        </w:rPr>
        <w:commentReference w:id="3"/>
      </w:r>
    </w:p>
    <w:p w14:paraId="61720755" w14:textId="45B66699" w:rsidR="005D0FB5" w:rsidRDefault="00C4077D" w:rsidP="008C226F">
      <w:pPr>
        <w:spacing w:line="480" w:lineRule="auto"/>
        <w:ind w:firstLine="720"/>
        <w:contextualSpacing/>
      </w:pPr>
      <w:commentRangeStart w:id="4"/>
      <w:r>
        <w:t>Over</w:t>
      </w:r>
      <w:commentRangeEnd w:id="4"/>
      <w:r w:rsidR="00571A1C">
        <w:rPr>
          <w:rStyle w:val="CommentReference"/>
          <w:rFonts w:ascii="Times New Roman" w:hAnsi="Times New Roman"/>
        </w:rPr>
        <w:commentReference w:id="4"/>
      </w:r>
      <w:r>
        <w:t xml:space="preserve"> the past several decades, </w:t>
      </w:r>
      <w:r w:rsidR="00B05497">
        <w:t xml:space="preserve">support for </w:t>
      </w:r>
      <w:r>
        <w:t>ecosyste</w:t>
      </w:r>
      <w:bookmarkStart w:id="5" w:name="_GoBack"/>
      <w:bookmarkEnd w:id="5"/>
      <w:r>
        <w:t xml:space="preserv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ED576B">
        <w:instrText xml:space="preserve"> ADDIN ZOTERO_ITEM CSL_CITATION {"citationID":"NJFXbKXh","properties":{"formattedCitation":"(NOAA 2016; FAO 2003; Directive 2008)","plainCitation":"(NOAA 2016; FAO 2003;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instrText>
      </w:r>
      <w:r w:rsidR="00CA2F7C">
        <w:fldChar w:fldCharType="separate"/>
      </w:r>
      <w:r w:rsidR="0058349C">
        <w:rPr>
          <w:noProof/>
        </w:rPr>
        <w:t>(NOAA 2016; FAO 2003; Directive 2008)</w:t>
      </w:r>
      <w:r w:rsidR="00CA2F7C">
        <w:fldChar w:fldCharType="end"/>
      </w:r>
      <w:r w:rsidR="005E1E6A">
        <w:t xml:space="preserve">. </w:t>
      </w:r>
      <w:ins w:id="6" w:author="Microsoft Office User" w:date="2017-10-30T11:00:00Z">
        <w:r w:rsidR="00B048F9">
          <w:t xml:space="preserve">Despite these policy shifts, </w:t>
        </w:r>
      </w:ins>
      <w:del w:id="7" w:author="Microsoft Office User" w:date="2017-10-30T11:00:00Z">
        <w:r w:rsidR="005E1E6A" w:rsidDel="00B048F9">
          <w:delText>Even though there is general agreement surrounding such policies</w:delText>
        </w:r>
        <w:r w:rsidR="005D0FB5" w:rsidDel="00B048F9">
          <w:delText>,</w:delText>
        </w:r>
      </w:del>
      <w:ins w:id="8" w:author="Microsoft Office User" w:date="2017-10-30T11:00:00Z">
        <w:r w:rsidR="00B048F9">
          <w:t xml:space="preserve">many have argued that </w:t>
        </w:r>
      </w:ins>
      <w:r w:rsidR="005D0FB5">
        <w:t xml:space="preserve"> </w:t>
      </w:r>
      <w:r w:rsidR="002B3005">
        <w:t>the practice</w:t>
      </w:r>
      <w:r w:rsidR="005D0FB5">
        <w:t xml:space="preserve"> of EBFM </w:t>
      </w:r>
      <w:r w:rsidR="002B3005">
        <w:t xml:space="preserve">has </w:t>
      </w:r>
      <w:del w:id="9" w:author="Microsoft Office User" w:date="2017-10-30T11:01:00Z">
        <w:r w:rsidR="0058349C" w:rsidDel="00B048F9">
          <w:delText xml:space="preserve">often </w:delText>
        </w:r>
      </w:del>
      <w:r w:rsidR="002B3005">
        <w:t xml:space="preserve">lagged </w:t>
      </w:r>
      <w:r w:rsidR="00BF0F4F">
        <w:fldChar w:fldCharType="begin"/>
      </w:r>
      <w:r w:rsidR="00ED576B">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A868D9">
        <w:rPr>
          <w:noProof/>
        </w:rPr>
        <w:t>(Essington et al. 2016; Arkema, Abramson, and Dewsbury 2006; Berkes 2012; Cowan et al. 2012; Pitcher et al. 2009)</w:t>
      </w:r>
      <w:r w:rsidR="00BF0F4F">
        <w:fldChar w:fldCharType="end"/>
      </w:r>
      <w:r w:rsidR="00BA69BA">
        <w:t xml:space="preserve">. </w:t>
      </w:r>
      <w:r w:rsidR="005D0FB5">
        <w:t xml:space="preserve"> </w:t>
      </w:r>
      <w:r w:rsidR="000D15DA">
        <w:t>Some</w:t>
      </w:r>
      <w:ins w:id="10" w:author="Microsoft Office User" w:date="2017-10-30T11:01:00Z">
        <w:r w:rsidR="00B048F9">
          <w:t xml:space="preserve"> argue that </w:t>
        </w:r>
      </w:ins>
      <w:del w:id="11" w:author="Microsoft Office User" w:date="2017-10-30T11:02:00Z">
        <w:r w:rsidR="000D15DA" w:rsidDel="00B048F9">
          <w:delText xml:space="preserve"> p</w:delText>
        </w:r>
        <w:r w:rsidR="00A42946" w:rsidDel="00B048F9">
          <w:delText>urported b</w:delText>
        </w:r>
        <w:r w:rsidR="005D0FB5" w:rsidDel="00B048F9">
          <w:delText xml:space="preserve">arriers to </w:delText>
        </w:r>
        <w:r w:rsidR="005863EE" w:rsidDel="00B048F9">
          <w:delText>implementing</w:delText>
        </w:r>
        <w:r w:rsidR="002B3005" w:rsidDel="00B048F9">
          <w:delText xml:space="preserve"> </w:delText>
        </w:r>
        <w:r w:rsidR="005D0FB5" w:rsidDel="00B048F9">
          <w:delText xml:space="preserve">EBFM </w:delText>
        </w:r>
        <w:r w:rsidR="000D15DA" w:rsidDel="00B048F9">
          <w:delText xml:space="preserve">have </w:delText>
        </w:r>
        <w:r w:rsidR="003507F2" w:rsidDel="00B048F9">
          <w:delText>include</w:delText>
        </w:r>
        <w:r w:rsidR="000D15DA" w:rsidDel="00B048F9">
          <w:delText>d</w:delText>
        </w:r>
        <w:r w:rsidR="007515B5" w:rsidDel="00B048F9">
          <w:delText xml:space="preserve"> </w:delText>
        </w:r>
      </w:del>
      <w:r w:rsidR="00E33971">
        <w:t xml:space="preserve">lags </w:t>
      </w:r>
      <w:del w:id="12" w:author="Microsoft Office User" w:date="2017-10-30T11:02:00Z">
        <w:r w:rsidR="00E33971" w:rsidDel="00B048F9">
          <w:delText xml:space="preserve">associated </w:delText>
        </w:r>
      </w:del>
      <w:ins w:id="13" w:author="Microsoft Office User" w:date="2017-10-30T11:04:00Z">
        <w:r w:rsidR="00D21537">
          <w:t>are caused by a</w:t>
        </w:r>
      </w:ins>
      <w:del w:id="14" w:author="Microsoft Office User" w:date="2017-10-30T11:02:00Z">
        <w:r w:rsidR="00E33971" w:rsidDel="00B048F9">
          <w:delText xml:space="preserve">with </w:delText>
        </w:r>
      </w:del>
      <w:ins w:id="15" w:author="Microsoft Office User" w:date="2017-10-30T11:02:00Z">
        <w:r w:rsidR="00B048F9">
          <w:t xml:space="preserve"> need to </w:t>
        </w:r>
      </w:ins>
      <w:r w:rsidR="00E33971">
        <w:t>develop</w:t>
      </w:r>
      <w:ins w:id="16" w:author="Microsoft Office User" w:date="2017-10-30T11:02:00Z">
        <w:r w:rsidR="00B048F9">
          <w:t xml:space="preserve"> new</w:t>
        </w:r>
      </w:ins>
      <w:del w:id="17" w:author="Microsoft Office User" w:date="2017-10-30T11:02:00Z">
        <w:r w:rsidR="00E33971" w:rsidDel="00B048F9">
          <w:delText>ing</w:delText>
        </w:r>
      </w:del>
      <w:r w:rsidR="00E33971">
        <w:t xml:space="preserve"> data </w:t>
      </w:r>
      <w:ins w:id="18" w:author="Microsoft Office User" w:date="2017-10-30T11:02:00Z">
        <w:r w:rsidR="00B048F9">
          <w:t>sources</w:t>
        </w:r>
      </w:ins>
      <w:del w:id="19" w:author="Microsoft Office User" w:date="2017-10-30T11:02:00Z">
        <w:r w:rsidR="00E33971" w:rsidDel="00B048F9">
          <w:delText>collection</w:delText>
        </w:r>
      </w:del>
      <w:r w:rsidR="00E33971">
        <w:t>, analytical tool</w:t>
      </w:r>
      <w:ins w:id="20" w:author="Microsoft Office User" w:date="2017-10-30T11:03:00Z">
        <w:r w:rsidR="00B048F9">
          <w:t>s</w:t>
        </w:r>
      </w:ins>
      <w:r w:rsidR="00E33971">
        <w:t xml:space="preserve">, and models </w:t>
      </w:r>
      <w:commentRangeStart w:id="21"/>
      <w:r w:rsidR="00E33971">
        <w:fldChar w:fldCharType="begin"/>
      </w:r>
      <w:r w:rsidR="00CD47D7">
        <w:instrText xml:space="preserve"> ADDIN ZOTERO_ITEM CSL_CITATION {"citationID":"FXeTmXMU","properties":{"formattedCitation":"(Ray Hilborn 2011; Cowan et al. 2012)","plainCitation":"(Ray 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CD47D7">
        <w:rPr>
          <w:noProof/>
        </w:rPr>
        <w:t>(Ray Hilborn 2011; Cowan et al. 2012)</w:t>
      </w:r>
      <w:r w:rsidR="00E33971">
        <w:fldChar w:fldCharType="end"/>
      </w:r>
      <w:commentRangeEnd w:id="21"/>
      <w:r w:rsidR="00A4415A">
        <w:rPr>
          <w:rStyle w:val="CommentReference"/>
          <w:rFonts w:ascii="Times New Roman" w:hAnsi="Times New Roman"/>
        </w:rPr>
        <w:commentReference w:id="21"/>
      </w:r>
      <w:r w:rsidR="00E33971">
        <w:t xml:space="preserve"> and a </w:t>
      </w:r>
      <w:del w:id="22" w:author="Microsoft Office User" w:date="2017-10-30T11:03:00Z">
        <w:r w:rsidR="003208B8" w:rsidDel="00B048F9">
          <w:delText xml:space="preserve">remaining </w:delText>
        </w:r>
      </w:del>
      <w:r w:rsidR="00E33971">
        <w:t xml:space="preserve">need for institutional and governance </w:t>
      </w:r>
      <w:r w:rsidR="003208B8">
        <w:t>changes</w:t>
      </w:r>
      <w:r w:rsidR="00E33971">
        <w:t xml:space="preserve"> to support EBFM </w:t>
      </w:r>
      <w:r w:rsidR="00E33971">
        <w:fldChar w:fldCharType="begin"/>
      </w:r>
      <w:r w:rsidR="00CD47D7">
        <w:instrText xml:space="preserve"> ADDIN ZOTERO_ITEM CSL_CITATION {"citationID":"rl1rDybh","properties":{"formattedCitation":"(Leslie et al. 2015; Ray Hilborn 2011; Olsson, Folke, and Hughes 2008)","plainCitation":"(Leslie et al. 2015; Ray Hilborn 2011; Olsson, Folke, and Hughes 2008)"},"citationItems":[{"id":490,"uris":["http://zotero.org/users/1951115/items/3WFN5XVH"],"uri":["http://zotero.org/users/1951115/items/3WFN5XVH"],"itemData":{"id":490,"type":"article-journal","title":"Learning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r w:rsidR="00CD47D7">
        <w:rPr>
          <w:noProof/>
        </w:rPr>
        <w:t>(Leslie et al. 2015; Ray Hilborn 2011; Olsson, Folke, and Hughes 2008)</w:t>
      </w:r>
      <w:r w:rsidR="00E33971">
        <w:fldChar w:fldCharType="end"/>
      </w:r>
      <w:r w:rsidR="00E44ED4">
        <w:t xml:space="preserve">. </w:t>
      </w:r>
      <w:r w:rsidR="006F3B68">
        <w:t xml:space="preserve"> </w:t>
      </w:r>
      <w:r w:rsidR="00E44ED4">
        <w:t>H</w:t>
      </w:r>
      <w:r w:rsidR="00A42946">
        <w:t xml:space="preserve">owever 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3F0F98">
        <w:rPr>
          <w:noProof/>
        </w:rPr>
        <w:t>(2015a)</w:t>
      </w:r>
      <w:r w:rsidR="00A42946">
        <w:fldChar w:fldCharType="end"/>
      </w:r>
      <w:r w:rsidR="00A42946">
        <w:t xml:space="preserve"> </w:t>
      </w:r>
      <w:r w:rsidR="00E44ED4">
        <w:t>argue that the</w:t>
      </w:r>
      <w:r w:rsidR="00B82E39">
        <w:t>se</w:t>
      </w:r>
      <w:r w:rsidR="00E44ED4">
        <w:t xml:space="preserve"> challenges to EBFM </w:t>
      </w:r>
      <w:r w:rsidR="00B82E39">
        <w:t xml:space="preserve">have been </w:t>
      </w:r>
      <w:r w:rsidR="00E33971">
        <w:t>re</w:t>
      </w:r>
      <w:r w:rsidR="00B82E39">
        <w:t xml:space="preserve">solved in developed countries, and now persist </w:t>
      </w:r>
      <w:r w:rsidR="00AA7A17">
        <w:t xml:space="preserve">only </w:t>
      </w:r>
      <w:r w:rsidR="00B82E39">
        <w:t xml:space="preserve">as “myths”. </w:t>
      </w:r>
    </w:p>
    <w:p w14:paraId="62EAE0E2" w14:textId="77777777" w:rsidR="00A762F8" w:rsidRDefault="00271816" w:rsidP="00A762F8">
      <w:pPr>
        <w:spacing w:line="480" w:lineRule="auto"/>
        <w:ind w:firstLine="720"/>
        <w:contextualSpacing/>
        <w:rPr>
          <w:ins w:id="23" w:author="Microsoft Office User" w:date="2017-10-30T16:08:00Z"/>
        </w:rPr>
      </w:pPr>
      <w:ins w:id="24" w:author="Microsoft Office User" w:date="2017-10-30T16:01:00Z">
        <w:r>
          <w:t>Indeed, a</w:t>
        </w:r>
      </w:ins>
      <w:moveToRangeStart w:id="25" w:author="Microsoft Office User" w:date="2017-10-30T16:01:00Z" w:name="move497142629"/>
      <w:moveTo w:id="26" w:author="Microsoft Office User" w:date="2017-10-30T16:01:00Z">
        <w:del w:id="27" w:author="Microsoft Office User" w:date="2017-10-30T16:01:00Z">
          <w:r w:rsidDel="00271816">
            <w:delText>A</w:delText>
          </w:r>
        </w:del>
        <w:r>
          <w:t xml:space="preserve"> growing body of </w:t>
        </w:r>
        <w:del w:id="28" w:author="Microsoft Office User" w:date="2017-10-30T16:02:00Z">
          <w:r w:rsidDel="00271816">
            <w:delText>work</w:delText>
          </w:r>
        </w:del>
      </w:moveTo>
      <w:ins w:id="29" w:author="Microsoft Office User" w:date="2017-10-30T16:02:00Z">
        <w:r>
          <w:t>research has</w:t>
        </w:r>
      </w:ins>
      <w:moveTo w:id="30" w:author="Microsoft Office User" w:date="2017-10-30T16:01:00Z">
        <w:r>
          <w:t xml:space="preserve"> extend</w:t>
        </w:r>
      </w:moveTo>
      <w:ins w:id="31" w:author="Microsoft Office User" w:date="2017-10-30T16:02:00Z">
        <w:r>
          <w:t>ed</w:t>
        </w:r>
      </w:ins>
      <w:moveTo w:id="32" w:author="Microsoft Office User" w:date="2017-10-30T16:01:00Z">
        <w:del w:id="33" w:author="Microsoft Office User" w:date="2017-10-30T16:02:00Z">
          <w:r w:rsidDel="00271816">
            <w:delText>s</w:delText>
          </w:r>
        </w:del>
        <w:r>
          <w:t xml:space="preserve"> the scope of </w:t>
        </w:r>
      </w:moveTo>
      <w:ins w:id="34" w:author="Microsoft Office User" w:date="2017-10-30T16:02:00Z">
        <w:r>
          <w:t>single-species approaches</w:t>
        </w:r>
      </w:ins>
      <w:ins w:id="35" w:author="Microsoft Office User" w:date="2017-10-30T16:03:00Z">
        <w:r w:rsidR="00C12307">
          <w:t xml:space="preserve"> to fisheries management</w:t>
        </w:r>
      </w:ins>
      <w:ins w:id="36" w:author="Microsoft Office User" w:date="2017-10-30T16:06:00Z">
        <w:r w:rsidR="00A762F8">
          <w:t>, in particular stock assessment models</w:t>
        </w:r>
      </w:ins>
      <w:ins w:id="37" w:author="Microsoft Office User" w:date="2017-10-30T16:03:00Z">
        <w:r w:rsidR="00C12307">
          <w:t>.</w:t>
        </w:r>
      </w:ins>
      <w:moveTo w:id="38" w:author="Microsoft Office User" w:date="2017-10-30T16:01:00Z">
        <w:del w:id="39" w:author="Microsoft Office User" w:date="2017-10-30T16:07:00Z">
          <w:r w:rsidDel="00A762F8">
            <w:delText xml:space="preserve">stock assessment </w:delText>
          </w:r>
        </w:del>
        <w:del w:id="40" w:author="Microsoft Office User" w:date="2017-10-30T16:05:00Z">
          <w:r w:rsidDel="00A762F8">
            <w:delText>modelling tools to</w:delText>
          </w:r>
        </w:del>
        <w:del w:id="41" w:author="Microsoft Office User" w:date="2017-10-30T16:07:00Z">
          <w:r w:rsidDel="00A762F8">
            <w:delText xml:space="preserve"> include ecosystem considerations such as environmental relationships or predation mortality </w:delText>
          </w:r>
          <w:r w:rsidDel="00A762F8">
            <w:fldChar w:fldCharType="begin"/>
          </w:r>
          <w:r w:rsidDel="00A762F8">
            <w:del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delInstrText>
          </w:r>
          <w:r w:rsidDel="00A762F8">
            <w:fldChar w:fldCharType="separate"/>
          </w:r>
          <w:r w:rsidDel="00A762F8">
            <w:rPr>
              <w:noProof/>
            </w:rPr>
            <w:delText>(Maunder and Watters 2003; Methot and Wetzel 2013; Kuparinen et al. 2012)</w:delText>
          </w:r>
          <w:r w:rsidDel="00A762F8">
            <w:fldChar w:fldCharType="end"/>
          </w:r>
          <w:r w:rsidDel="00A762F8">
            <w:delText>.</w:delText>
          </w:r>
        </w:del>
      </w:moveTo>
      <w:moveToRangeEnd w:id="25"/>
      <w:ins w:id="42" w:author="Microsoft Office User" w:date="2017-10-30T16:07:00Z">
        <w:r w:rsidR="00A762F8">
          <w:t xml:space="preserve"> </w:t>
        </w:r>
      </w:ins>
      <w:commentRangeStart w:id="43"/>
      <w:r w:rsidR="00575AB7">
        <w:t>Stock</w:t>
      </w:r>
      <w:commentRangeEnd w:id="43"/>
      <w:r w:rsidR="00D53BB8">
        <w:rPr>
          <w:rStyle w:val="CommentReference"/>
          <w:rFonts w:ascii="Times New Roman" w:hAnsi="Times New Roman"/>
        </w:rPr>
        <w:commentReference w:id="43"/>
      </w:r>
      <w:r w:rsidR="00575AB7">
        <w:t xml:space="preserve"> assessments and the process surrounding their review and </w:t>
      </w:r>
      <w:r w:rsidR="00A4415A">
        <w:t xml:space="preserve">use </w:t>
      </w:r>
      <w:r w:rsidR="00575AB7">
        <w:t xml:space="preserve">by </w:t>
      </w:r>
      <w:commentRangeStart w:id="44"/>
      <w:r w:rsidR="00575AB7">
        <w:t xml:space="preserve">regional fishery management councils </w:t>
      </w:r>
      <w:commentRangeEnd w:id="44"/>
      <w:r w:rsidR="00A4415A">
        <w:rPr>
          <w:rStyle w:val="CommentReference"/>
          <w:rFonts w:ascii="Times New Roman" w:hAnsi="Times New Roman"/>
        </w:rPr>
        <w:commentReference w:id="44"/>
      </w:r>
      <w:r w:rsidR="00575AB7">
        <w:t>are at the heart of fisheries management in the U</w:t>
      </w:r>
      <w:r w:rsidR="006145F6">
        <w:t xml:space="preserve">nited States and </w:t>
      </w:r>
      <w:commentRangeStart w:id="45"/>
      <w:r w:rsidR="006145F6">
        <w:t>other developed countries</w:t>
      </w:r>
      <w:commentRangeEnd w:id="45"/>
      <w:r w:rsidR="00A4415A">
        <w:rPr>
          <w:rStyle w:val="CommentReference"/>
          <w:rFonts w:ascii="Times New Roman" w:hAnsi="Times New Roman"/>
        </w:rPr>
        <w:commentReference w:id="45"/>
      </w:r>
      <w:r w:rsidR="006145F6">
        <w:t xml:space="preserve">. </w:t>
      </w:r>
      <w:r w:rsidR="009F14B7">
        <w:t xml:space="preserve">Stock assessment models estimate </w:t>
      </w:r>
      <w:r w:rsidR="00A4415A">
        <w:t xml:space="preserve">stock status relative to reference points using </w:t>
      </w:r>
      <w:r w:rsidR="009F14B7">
        <w:t xml:space="preserve">data </w:t>
      </w:r>
      <w:r w:rsidR="00A4415A">
        <w:t xml:space="preserve">that may include </w:t>
      </w:r>
      <w:r w:rsidR="009F14B7">
        <w:t>catch and survey</w:t>
      </w:r>
      <w:r w:rsidR="00A4415A">
        <w:t xml:space="preserve"> time series, information on life history parameters,</w:t>
      </w:r>
      <w:r w:rsidR="009F14B7">
        <w:t xml:space="preserve"> and expert knowledge.  Output from these models inform decisions about annual catch limits, and as such they are subjected to a great deal of scrutiny </w:t>
      </w:r>
      <w:r w:rsidR="009F14B7">
        <w:lastRenderedPageBreak/>
        <w:t xml:space="preserve">from scientists, managers, and stakeholders. </w:t>
      </w:r>
      <w:moveFromRangeStart w:id="46" w:author="Microsoft Office User" w:date="2017-10-30T16:01:00Z" w:name="move497142629"/>
      <w:commentRangeStart w:id="47"/>
      <w:moveFrom w:id="48" w:author="Microsoft Office User" w:date="2017-10-30T16:01:00Z">
        <w:r w:rsidR="00996BDB" w:rsidDel="00271816">
          <w:t>A growing body of work extends the scope of</w:t>
        </w:r>
        <w:r w:rsidR="00784B8F" w:rsidDel="00271816">
          <w:t xml:space="preserve"> stock assessment modelling tools</w:t>
        </w:r>
        <w:r w:rsidR="00996BDB" w:rsidDel="00271816">
          <w:t xml:space="preserve"> to include ecosystem considerations such as environmental relationships or predation mortality </w:t>
        </w:r>
        <w:r w:rsidR="00996BDB" w:rsidDel="00271816">
          <w:fldChar w:fldCharType="begin"/>
        </w:r>
        <w:r w:rsidR="00ED576B" w:rsidDel="00271816">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rsidDel="00271816">
          <w:fldChar w:fldCharType="separate"/>
        </w:r>
        <w:r w:rsidR="00784B8F" w:rsidDel="00271816">
          <w:rPr>
            <w:noProof/>
          </w:rPr>
          <w:t>(Maunder and Watters 2003; Methot and Wetzel 2013; Kuparinen et al. 2012)</w:t>
        </w:r>
        <w:r w:rsidR="00996BDB" w:rsidDel="00271816">
          <w:fldChar w:fldCharType="end"/>
        </w:r>
        <w:r w:rsidR="00996BDB" w:rsidDel="00271816">
          <w:t xml:space="preserve">. </w:t>
        </w:r>
      </w:moveFrom>
      <w:moveFromRangeEnd w:id="46"/>
      <w:r w:rsidR="000D6B0B">
        <w:t xml:space="preserve">The stock assessment process is </w:t>
      </w:r>
      <w:r w:rsidR="00575AB7">
        <w:t xml:space="preserve">only </w:t>
      </w:r>
      <w:r w:rsidR="00784B8F">
        <w:t xml:space="preserve">one of many </w:t>
      </w:r>
      <w:r w:rsidR="00575AB7">
        <w:t>way</w:t>
      </w:r>
      <w:r w:rsidR="00784B8F">
        <w:t>s</w:t>
      </w:r>
      <w:r w:rsidR="00575AB7">
        <w:t xml:space="preserve"> through which broader ecosystem considerations can </w:t>
      </w:r>
      <w:r w:rsidR="00784B8F">
        <w:t>influence</w:t>
      </w:r>
      <w:r w:rsidR="00575AB7">
        <w:t xml:space="preserve"> management</w:t>
      </w:r>
      <w:r w:rsidR="00784B8F">
        <w:t xml:space="preserve"> decisions</w:t>
      </w:r>
      <w:commentRangeStart w:id="49"/>
      <w:r w:rsidR="00784B8F">
        <w:t xml:space="preserve">. </w:t>
      </w:r>
      <w:commentRangeEnd w:id="47"/>
      <w:r w:rsidR="00A4415A">
        <w:rPr>
          <w:rStyle w:val="CommentReference"/>
          <w:rFonts w:ascii="Times New Roman" w:hAnsi="Times New Roman"/>
        </w:rPr>
        <w:commentReference w:id="47"/>
      </w:r>
      <w:commentRangeEnd w:id="49"/>
    </w:p>
    <w:p w14:paraId="395DF688" w14:textId="3B34BE89" w:rsidR="003418B3" w:rsidRDefault="00A762F8" w:rsidP="00A762F8">
      <w:pPr>
        <w:spacing w:line="480" w:lineRule="auto"/>
        <w:ind w:firstLine="720"/>
        <w:contextualSpacing/>
      </w:pPr>
      <w:ins w:id="50" w:author="Microsoft Office User" w:date="2017-10-30T16:08:00Z">
        <w:r>
          <w:t xml:space="preserve">Expanded approaches for modelling fish population and estimating their status include ecosystem considerations such as environmental relationships or predation mortality </w:t>
        </w:r>
        <w:r>
          <w:fldChar w:fldCharType="begin"/>
        </w:r>
        <w:r>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fldChar w:fldCharType="separate"/>
        </w:r>
        <w:r>
          <w:rPr>
            <w:noProof/>
          </w:rPr>
          <w:t>(Maunder and Watters 2003; Methot and Wetzel 2013; Kuparinen et al. 2012)</w:t>
        </w:r>
        <w:r>
          <w:fldChar w:fldCharType="end"/>
        </w:r>
        <w:r>
          <w:t>.</w:t>
        </w:r>
      </w:ins>
      <w:r w:rsidR="00D53BB8">
        <w:rPr>
          <w:rStyle w:val="CommentReference"/>
          <w:rFonts w:ascii="Times New Roman" w:hAnsi="Times New Roman"/>
        </w:rPr>
        <w:commentReference w:id="49"/>
      </w:r>
      <w:ins w:id="51" w:author="Microsoft Office User" w:date="2017-10-30T16:08:00Z">
        <w:r>
          <w:t xml:space="preserve"> </w:t>
        </w:r>
      </w:ins>
      <w:ins w:id="52" w:author="Microsoft Office User" w:date="2017-10-30T16:09:00Z">
        <w:r>
          <w:t xml:space="preserve">However, we don’t know exactly how much of this published work has made it into assessment models used for management. </w:t>
        </w:r>
      </w:ins>
      <w:del w:id="53" w:author="Microsoft Office User" w:date="2017-10-30T16:10:00Z">
        <w:r w:rsidR="00575AB7" w:rsidDel="00A762F8">
          <w:delText xml:space="preserve">Here, we use stock assessments and the reports communicating their findings to managers as a microcosm to investigate progress towards implementing EBFM in the U.S. </w:delText>
        </w:r>
      </w:del>
    </w:p>
    <w:p w14:paraId="76C14847" w14:textId="4F8B7D4C"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rsidR="007F1C78">
        <w:t xml:space="preserve"> external</w:t>
      </w:r>
      <w:r>
        <w:t xml:space="preserve"> drivers of productivity</w:t>
      </w:r>
      <w:r w:rsidR="00F71093">
        <w:t xml:space="preserve"> </w:t>
      </w:r>
      <w:r w:rsidR="00F71093">
        <w:fldChar w:fldCharType="begin"/>
      </w:r>
      <w:r w:rsidR="00ED576B">
        <w:instrText xml:space="preserve"> ADDIN ZOTERO_ITEM CSL_CITATION {"citationID":"x91GXa0G","properties":{"formattedCitation":"(Skern-Mauritzen 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F71093">
        <w:rPr>
          <w:noProof/>
        </w:rPr>
        <w:t>(Skern-Mauritzen et al.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del w:id="54" w:author="Microsoft Office User" w:date="2017-10-30T16:12:00Z">
        <w:r w:rsidR="006B7935" w:rsidDel="007F10C1">
          <w:delText xml:space="preserve">We sought broader definitions </w:delText>
        </w:r>
        <w:commentRangeStart w:id="55"/>
        <w:r w:rsidR="006B7935" w:rsidDel="007F10C1">
          <w:delText>of both</w:delText>
        </w:r>
        <w:commentRangeEnd w:id="55"/>
        <w:r w:rsidR="007F1C78" w:rsidDel="007F10C1">
          <w:rPr>
            <w:rStyle w:val="CommentReference"/>
            <w:rFonts w:ascii="Times New Roman" w:hAnsi="Times New Roman"/>
          </w:rPr>
          <w:commentReference w:id="55"/>
        </w:r>
        <w:r w:rsidR="006B7935" w:rsidDel="007F10C1">
          <w:delText>.</w:delText>
        </w:r>
        <w:r w:rsidR="00284856" w:rsidDel="007F10C1">
          <w:delText xml:space="preserve"> </w:delText>
        </w:r>
      </w:del>
      <w:ins w:id="56" w:author="Microsoft Office User" w:date="2017-10-30T16:12:00Z">
        <w:r w:rsidR="007F10C1">
          <w:t xml:space="preserve">Any review of use of broader system information needs to identify all possible ways such information might be included in management advice in general, and stock assessments in particular.  On one end of the continuum is explicit inclusion of external parameters driving key population vital rates into assessment models.  On the other hand, is broader qualitative considerations that inform model development in unknown ways. </w:t>
        </w:r>
      </w:ins>
      <w:r w:rsidR="00F71093">
        <w:t xml:space="preserve">Qualitative data could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1523D8">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72E0CB3C"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7F1C78">
        <w:t xml:space="preserve">the conditions under which </w:t>
      </w:r>
      <w:r>
        <w:t xml:space="preserve">uptake of ecosystem information into stock assessment models has occurred. </w:t>
      </w:r>
      <w:r w:rsidR="00FD12D5">
        <w:t>Not all stock assessment models can or should incorporate environmental drivers of recruitment</w:t>
      </w:r>
      <w:r w:rsidR="008D3341">
        <w:t>, for example</w:t>
      </w:r>
      <w:r w:rsidR="007F1C78">
        <w:t xml:space="preserve">, especially given their </w:t>
      </w:r>
      <w:proofErr w:type="gramStart"/>
      <w:r w:rsidR="007F1C78">
        <w:t>often poor</w:t>
      </w:r>
      <w:proofErr w:type="gramEnd"/>
      <w:r w:rsidR="007F1C78">
        <w:t xml:space="preserve"> performance as predictors when re-evaluated later (</w:t>
      </w:r>
      <w:commentRangeStart w:id="57"/>
      <w:r w:rsidR="006E3AD1">
        <w:t>Myers 1998</w:t>
      </w:r>
      <w:r w:rsidR="007F1C78">
        <w:t>)</w:t>
      </w:r>
      <w:r w:rsidR="008D3341">
        <w:t xml:space="preserve">.  </w:t>
      </w:r>
      <w:commentRangeEnd w:id="57"/>
      <w:r w:rsidR="006E3AD1">
        <w:rPr>
          <w:rStyle w:val="CommentReference"/>
          <w:rFonts w:ascii="Times New Roman" w:hAnsi="Times New Roman"/>
        </w:rPr>
        <w:commentReference w:id="57"/>
      </w:r>
      <w:r w:rsidR="00075B56">
        <w:t xml:space="preserve">But, patterns of uptake and use of ecosystem considerations may be indicative of continuing 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28C9B7D9"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ED576B">
        <w:instrText xml:space="preserve"> ADDIN ZOTERO_ITEM CSL_CITATION {"citationID":"O2Ix5vFt","properties":{"formattedCitation":"(Olsson, Folke, and Hughes 2008)","plainCitation":"(Olsson, Folke, and Hughes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075B56">
        <w:rPr>
          <w:noProof/>
        </w:rPr>
        <w:t xml:space="preserve">(Olsson, </w:t>
      </w:r>
      <w:r w:rsidR="00075B56">
        <w:rPr>
          <w:noProof/>
        </w:rPr>
        <w:lastRenderedPageBreak/>
        <w:t>Folke, and Hughes 2008)</w:t>
      </w:r>
      <w:r w:rsidR="00075B56">
        <w:fldChar w:fldCharType="end"/>
      </w:r>
      <w:r w:rsidR="00075B56">
        <w:t xml:space="preserve">.  Or, </w:t>
      </w:r>
      <w:r w:rsidR="00BE04D5">
        <w:t>overfished stocks may simply receive higher priority for development</w:t>
      </w:r>
      <w:r w:rsidR="00284856">
        <w:t xml:space="preserve">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ED576B">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3418B3">
        <w:rPr>
          <w:noProof/>
        </w:rPr>
        <w:t>(Pinsky and Byler 2015)</w:t>
      </w:r>
      <w:r>
        <w:fldChar w:fldCharType="end"/>
      </w:r>
      <w:r>
        <w:t>.</w:t>
      </w:r>
      <w:r w:rsidR="00DF0E3E">
        <w:t xml:space="preserve"> </w:t>
      </w:r>
    </w:p>
    <w:p w14:paraId="52BD3BF8" w14:textId="4624FD45" w:rsidR="00075B56" w:rsidRDefault="00511E96" w:rsidP="003804AC">
      <w:pPr>
        <w:spacing w:line="480" w:lineRule="auto"/>
        <w:ind w:firstLine="720"/>
        <w:contextualSpacing/>
      </w:pPr>
      <w:r>
        <w:t xml:space="preserve">Second, </w:t>
      </w:r>
      <w:r w:rsidR="006B68CA">
        <w:t xml:space="preserve">we hypothesized that data availability continues to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CD47D7">
        <w:instrText xml:space="preserve"> ADDIN ZOTERO_ITEM CSL_CITATION {"citationID":"4zuSVUYu","properties":{"formattedCitation":"(Cowan et al. 2012; Ray Hilborn 2011; Mace 2001)","plainCitation":"(Cowan et al. 2012; Ray Hilborn 2011; Mace 2001)"},"citationItems":[{"id":494,"uris":["http://zotero.org/users/1951115/items/HP9NABIV"],"uri":["http://zotero.org/users/1951115/items/HP9NABIV"],"itemData":{"id":494,"type":"article-journal","title":"Challenges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r w:rsidR="00CD47D7">
        <w:rPr>
          <w:noProof/>
        </w:rPr>
        <w:t>(Cowan et al. 2012; Ray Hilborn 2011; Mace 2001)</w:t>
      </w:r>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r w:rsidR="00D53BB8">
        <w:t xml:space="preserve">  We focus on </w:t>
      </w:r>
      <w:r w:rsidR="00E90701">
        <w:t>diet data</w:t>
      </w:r>
      <w:r w:rsidR="00D53BB8">
        <w:t xml:space="preserve"> because it </w:t>
      </w:r>
      <w:r w:rsidR="00E90701">
        <w:t>provides information on</w:t>
      </w:r>
      <w:r w:rsidR="00D53BB8">
        <w:t xml:space="preserve"> one of the most common justifications of EBFM, namely that </w:t>
      </w:r>
      <w:r w:rsidR="00E90701">
        <w:t>predator-prey interactions change population productivity and reference points (cite all of Jason’s papers here)</w:t>
      </w:r>
      <w:r w:rsidR="002A66EF">
        <w:t xml:space="preserve">   </w:t>
      </w:r>
    </w:p>
    <w:p w14:paraId="497FD9D3" w14:textId="45A334E0" w:rsidR="00075B56" w:rsidRDefault="00DF0E3E" w:rsidP="003804AC">
      <w:pPr>
        <w:spacing w:line="480" w:lineRule="auto"/>
        <w:ind w:firstLine="720"/>
        <w:contextualSpacing/>
      </w:pPr>
      <w:r>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ED576B">
        <w:instrText xml:space="preserve"> ADDIN ZOTERO_ITEM CSL_CITATION {"citationID":"5Q285Md4","properties":{"formattedCitation":"(Pikitch 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97992">
        <w:rPr>
          <w:noProof/>
        </w:rPr>
        <w:t>(Pikitch et al. 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 </w:t>
      </w:r>
      <w:proofErr w:type="spellStart"/>
      <w:r w:rsidR="006D59A9">
        <w:t>piscivorous</w:t>
      </w:r>
      <w:proofErr w:type="spellEnd"/>
      <w:r w:rsidR="006D59A9">
        <w:t xml:space="preserve"> </w:t>
      </w:r>
      <w:commentRangeStart w:id="58"/>
      <w:r w:rsidR="006D59A9">
        <w:t>predator</w:t>
      </w:r>
      <w:commentRangeEnd w:id="58"/>
      <w:r w:rsidR="00E90701">
        <w:rPr>
          <w:rStyle w:val="CommentReference"/>
          <w:rFonts w:ascii="Times New Roman" w:hAnsi="Times New Roman"/>
        </w:rPr>
        <w:commentReference w:id="58"/>
      </w:r>
      <w:r w:rsidR="006D59A9">
        <w:t>.</w:t>
      </w:r>
    </w:p>
    <w:p w14:paraId="347AFEC1" w14:textId="5BF5587F"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2C5330">
        <w:instrText xml:space="preserve"> ADDIN ZOTERO_ITEM CSL_CITATION {"citationID":"vC0u15AP","properties":{"formattedCitation":"(Tallis et al. 2010; Christie et al. 2007; de Young, Charles, and Hjort 2008)","plainCitation":"(Tallis et al. 2010; Christie et al. 2007; de Young, Charles, and Hjort 2008)"},"citationItems":[{"id":305,"uris":["http://zotero.org/users/1951115/items/6XQNH5M3"],"uri":["http://zotero.org/users/1951115/items/6XQNH5M3"],"itemData":{"id":305,"type":"article-journal","title":"The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S."}],"issued":{"date-parts":[["2010"]]}}},{"id":483,"uris":["http://zotero.org/users/1951115/items/AUK2QR8M"],"uri":["http://zotero.org/users/1951115/items/AUK2QR8M"],"itemData":{"id":483,"type":"article-journal","title":"Assessing the feasibility of ecosystem-based fisheries management in tropical contexts","container-title":"Marine Policy","page":"239-250","volume":"31","issue":"3","DOI":"10.1016/j.marpol.2006.08.001","ISSN":"0308597X","shortTitle":"Assessing the feasibility of ecosystem-based fisheries management in tropical contexts","author":[{"family":"Christie","given":"Patrick"},{"family":"Fluharty","given":"David L."},{"family":"White","given":"Alan T."},{"family":"Eisma-Osorio","given":"Liza"},{"family":"Jatulan","given":"William"}],"issued":{"date-parts":[["2007"]]}}},{"id":276,"uris":["http://zotero.org/users/1951115/items/P2D7GZW2"],"uri":["http://zotero.org/users/1951115/items/P2D7GZW2"],"itemData":{"id":276,"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r w:rsidR="00340913">
        <w:rPr>
          <w:noProof/>
        </w:rPr>
        <w:t>(Tallis et al. 2010; Christie et al. 2007; de Young, Charles, and Hjort 2008)</w:t>
      </w:r>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implement </w:t>
      </w:r>
      <w:commentRangeStart w:id="59"/>
      <w:r w:rsidR="00D57972">
        <w:t>extended assessments</w:t>
      </w:r>
      <w:commentRangeEnd w:id="59"/>
      <w:r w:rsidR="00BE04D5">
        <w:rPr>
          <w:rStyle w:val="CommentReference"/>
          <w:rFonts w:ascii="Times New Roman" w:hAnsi="Times New Roman"/>
        </w:rPr>
        <w:commentReference w:id="59"/>
      </w:r>
      <w:r w:rsidR="00D57972">
        <w:t xml:space="preserve">, and consider more broadly how ecosystem information can be used as well as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lastRenderedPageBreak/>
        <w:t>Methods</w:t>
      </w:r>
    </w:p>
    <w:p w14:paraId="684FDEA2" w14:textId="4B31B678" w:rsidR="00045E0A" w:rsidRDefault="00045E0A" w:rsidP="00463DAA">
      <w:pPr>
        <w:spacing w:line="480" w:lineRule="auto"/>
        <w:ind w:firstLine="720"/>
        <w:contextualSpacing/>
      </w:pPr>
      <w:r>
        <w:t>W</w:t>
      </w:r>
      <w:r w:rsidR="002D1780">
        <w:t>e reviewed over 200 stock assessments conducted by NOAA Fisheries. We obtained a list of the most recent stock assessment for each Council-managed stock in federal waters from the NOAA Species Information System (SIS) database</w:t>
      </w:r>
      <w:r w:rsidR="00C44F26">
        <w:t xml:space="preserve"> (</w:t>
      </w:r>
      <w:commentRangeStart w:id="60"/>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commentRangeEnd w:id="60"/>
      <w:r w:rsidR="00F158FE">
        <w:rPr>
          <w:rStyle w:val="CommentReference"/>
          <w:rFonts w:ascii="Times New Roman" w:hAnsi="Times New Roman"/>
        </w:rPr>
        <w:commentReference w:id="60"/>
      </w:r>
    </w:p>
    <w:p w14:paraId="28C39F32" w14:textId="78E80966" w:rsidR="002D1780" w:rsidRDefault="002D1780" w:rsidP="00463DAA">
      <w:pPr>
        <w:spacing w:line="480" w:lineRule="auto"/>
        <w:ind w:firstLine="720"/>
        <w:contextualSpacing/>
      </w:pPr>
      <w:r>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 xml:space="preserve">climate interactions, interactions with prey, interactions with predators, bycatch of the target species in other fisheries, and bycatch of other species within the target species fishery. We chose these topic areas because </w:t>
      </w:r>
      <w:commentRangeStart w:id="61"/>
      <w:r>
        <w:t>we presumed they were the most relevant potential types of ecosystem interactions that would affect stock biomass and were therefore most likely to be included in assessments</w:t>
      </w:r>
      <w:commentRangeEnd w:id="61"/>
      <w:r w:rsidR="00F158FE">
        <w:rPr>
          <w:rStyle w:val="CommentReference"/>
          <w:rFonts w:ascii="Times New Roman" w:hAnsi="Times New Roman"/>
        </w:rPr>
        <w:commentReference w:id="61"/>
      </w:r>
      <w:r>
        <w:t>.</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0CE479BF"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w:t>
      </w:r>
      <w:del w:id="62" w:author="Windows User" w:date="2017-10-11T09:40:00Z">
        <w:r w:rsidR="002D1780" w:rsidDel="00B32D78">
          <w:delText>technical scientific review committee</w:delText>
        </w:r>
      </w:del>
      <w:ins w:id="63" w:author="Windows User" w:date="2017-10-11T09:40:00Z">
        <w:r w:rsidR="00B32D78">
          <w:t>assessment working group</w:t>
        </w:r>
      </w:ins>
      <w:r w:rsidR="002D1780">
        <w:t xml:space="preserve"> or the stock assessment author.  </w:t>
      </w:r>
      <w:r>
        <w:t xml:space="preserve">Moreover, higher scores are not intended to be a judgement of the quality of an assessment.  In some cases, an initial screening of the available environmental variables may be sufficient to determine that inclusion of </w:t>
      </w:r>
      <w:r>
        <w:lastRenderedPageBreak/>
        <w:t xml:space="preserve">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ED576B">
        <w:instrText xml:space="preserve"> ADDIN ZOTERO_ITEM CSL_CITATION {"citationID":"i61NRmIL","properties":{"formattedCitation":"(Punt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6A64FE">
        <w:rPr>
          <w:noProof/>
        </w:rPr>
        <w:t>(Punt et al. 2014)</w:t>
      </w:r>
      <w:r w:rsidR="006A64FE">
        <w:fldChar w:fldCharType="end"/>
      </w:r>
      <w:r>
        <w:t>.</w:t>
      </w:r>
    </w:p>
    <w:p w14:paraId="3244B6D5" w14:textId="15E36FB9" w:rsidR="002D1780" w:rsidRDefault="00B32D78" w:rsidP="004E19F8">
      <w:pPr>
        <w:spacing w:line="480" w:lineRule="auto"/>
        <w:ind w:firstLine="720"/>
        <w:contextualSpacing/>
      </w:pPr>
      <w:commentRangeStart w:id="64"/>
      <w:r>
        <w:t xml:space="preserve">In some cases, ecosystem interactions were included in alternate model runs, but not the model used to develop management advice.  </w:t>
      </w:r>
      <w:commentRangeEnd w:id="64"/>
      <w:r>
        <w:rPr>
          <w:rStyle w:val="CommentReference"/>
          <w:rFonts w:ascii="Times New Roman" w:hAnsi="Times New Roman"/>
        </w:rPr>
        <w:commentReference w:id="64"/>
      </w:r>
      <w:r w:rsidR="004E19F8">
        <w:t>Our scores</w:t>
      </w:r>
      <w:r w:rsidR="00463DAA">
        <w:t xml:space="preserve"> </w:t>
      </w:r>
      <w:r w:rsidR="004E19F8">
        <w:t xml:space="preserve">reflect the level of </w:t>
      </w:r>
      <w:r w:rsidR="002D1780">
        <w:t xml:space="preserve">consideration </w:t>
      </w:r>
      <w:r w:rsidR="004E19F8">
        <w:t xml:space="preserve">given to </w:t>
      </w:r>
      <w:r w:rsidR="002D1780">
        <w:t xml:space="preserve">each </w:t>
      </w:r>
      <w:r w:rsidR="00463DAA">
        <w:t>category</w:t>
      </w:r>
      <w:r w:rsidR="002D1780">
        <w:t xml:space="preserve"> of ecosystem interaction</w:t>
      </w:r>
      <w:r w:rsidR="004E19F8">
        <w:t xml:space="preserve"> as reflected in the final stock assessment report</w:t>
      </w:r>
      <w:r w:rsidR="002D1780">
        <w:t>, not whether the final model used for decision-making</w:t>
      </w:r>
      <w:r w:rsidR="004E19F8">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t>Potential explanatory factors: s</w:t>
      </w:r>
      <w:r w:rsidR="00DB608A" w:rsidRPr="00DB608A">
        <w:rPr>
          <w:i/>
        </w:rPr>
        <w:t>tock status</w:t>
      </w:r>
      <w:r>
        <w:rPr>
          <w:i/>
        </w:rPr>
        <w:t>, availability of diet data, life history types, and revenue</w:t>
      </w:r>
    </w:p>
    <w:p w14:paraId="6CD8B31A" w14:textId="619B834E"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w:t>
      </w:r>
      <w:commentRangeStart w:id="65"/>
      <w:r w:rsidR="00DB608A">
        <w:t xml:space="preserve">If the stock was </w:t>
      </w:r>
      <w:r w:rsidR="00E77A5A">
        <w:t>given</w:t>
      </w:r>
      <w:r w:rsidR="00DB608A">
        <w:t xml:space="preserve"> an overfished status designation during any one of those years, we considered it “overfished” for the purposes of this analysis.  </w:t>
      </w:r>
      <w:commentRangeEnd w:id="65"/>
      <w:r w:rsidR="00B32D78">
        <w:rPr>
          <w:rStyle w:val="CommentReference"/>
          <w:rFonts w:ascii="Times New Roman" w:hAnsi="Times New Roman"/>
        </w:rPr>
        <w:commentReference w:id="65"/>
      </w:r>
      <w:commentRangeStart w:id="66"/>
      <w:r w:rsidR="00984EBF">
        <w:t>Second, we explored the role of data availability on the potential to be able to include information on predators and prey</w:t>
      </w:r>
      <w:r w:rsidR="00E77A5A">
        <w:t xml:space="preserve"> of target stocks in assessment reports</w:t>
      </w:r>
      <w:r w:rsidR="00984EBF">
        <w:t xml:space="preserve"> by </w:t>
      </w:r>
      <w:r w:rsidR="00E77A5A">
        <w:t xml:space="preserve">characterizing the general availability of diet information by region. </w:t>
      </w:r>
      <w:r w:rsidR="00DB608A">
        <w:t xml:space="preserve">The Northeast Fisheries Science Center and Alaska Fisheries Science Center have long-standing stomach </w:t>
      </w:r>
      <w:r w:rsidR="00B32D78">
        <w:t xml:space="preserve">contents analysis programs </w:t>
      </w:r>
      <w:r w:rsidR="00DB608A">
        <w:t>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w:t>
      </w:r>
      <w:commentRangeEnd w:id="66"/>
      <w:r w:rsidR="00B32D78">
        <w:rPr>
          <w:rStyle w:val="CommentReference"/>
          <w:rFonts w:ascii="Times New Roman" w:hAnsi="Times New Roman"/>
        </w:rPr>
        <w:commentReference w:id="66"/>
      </w:r>
      <w:r w:rsidR="00E77A5A">
        <w:t xml:space="preserve">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020B8E9"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t xml:space="preserve">Explicit and quantitative </w:t>
      </w:r>
      <w:r>
        <w:lastRenderedPageBreak/>
        <w:t>incorporation of other interactions into assessments was less common</w:t>
      </w:r>
      <w:r w:rsidR="00570813">
        <w:t xml:space="preserve">, </w:t>
      </w:r>
      <w:commentRangeStart w:id="67"/>
      <w:r w:rsidR="00570813">
        <w:t>but 24 percent of assessment reports included at least one ecosystem factor quantitatively</w:t>
      </w:r>
      <w:r>
        <w:t>.</w:t>
      </w:r>
      <w:commentRangeEnd w:id="67"/>
      <w:r w:rsidR="009A7A5B">
        <w:rPr>
          <w:rStyle w:val="CommentReference"/>
          <w:rFonts w:ascii="Times New Roman" w:hAnsi="Times New Roman"/>
        </w:rPr>
        <w:commentReference w:id="67"/>
      </w:r>
      <w:r>
        <w:t xml:space="preserve"> </w:t>
      </w:r>
      <w:r w:rsidR="00BC2635">
        <w:t>Eleven</w:t>
      </w:r>
      <w:r>
        <w:t xml:space="preserve"> percent of stock assessments </w:t>
      </w:r>
      <w:commentRangeStart w:id="68"/>
      <w:r>
        <w:t xml:space="preserve">included </w:t>
      </w:r>
      <w:commentRangeEnd w:id="68"/>
      <w:r w:rsidR="009A7A5B">
        <w:rPr>
          <w:rStyle w:val="CommentReference"/>
          <w:rFonts w:ascii="Times New Roman" w:hAnsi="Times New Roman"/>
        </w:rPr>
        <w:commentReference w:id="68"/>
      </w:r>
      <w:r>
        <w:t>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60054270"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habitat factors to filter observations or correct catchability.  In those assessments</w:t>
      </w:r>
      <w:r w:rsidR="006E671C">
        <w:t>,</w:t>
      </w:r>
      <w:r w:rsidR="003318DA">
        <w:t xml:space="preserve"> habitat was characterized by </w:t>
      </w:r>
      <w:r>
        <w:t xml:space="preserve">bottom depth, bottom type, or the 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4036B911"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growth was time-varying with </w:t>
      </w:r>
      <w:r>
        <w:t>PDO regimes</w:t>
      </w:r>
      <w:r w:rsidR="009E6E42">
        <w:t xml:space="preserve"> (Southern Pacific Coast </w:t>
      </w:r>
      <w:proofErr w:type="spellStart"/>
      <w:r w:rsidR="009E6E42">
        <w:t>chilipepper</w:t>
      </w:r>
      <w:proofErr w:type="spellEnd"/>
      <w:r w:rsidR="009E6E42">
        <w:t xml:space="preserve"> rockfish)</w:t>
      </w:r>
      <w:r>
        <w:t>.</w:t>
      </w:r>
      <w:r w:rsidR="005F5B6A">
        <w:t xml:space="preserve"> Gulf of Mexico Gag uses an environmentally driven mortality parameter to </w:t>
      </w:r>
      <w:r w:rsidR="005A7595">
        <w:t>account for red-tide events.  Catches were assigned to U.S. or Mexican fleets based on temperature</w:t>
      </w:r>
      <w:r w:rsidR="00F82070">
        <w:t xml:space="preserve"> (which influences spatial distribution of the stock)</w:t>
      </w:r>
      <w:r w:rsidR="005A7595">
        <w:t xml:space="preserve"> in the Pacific sardine assessment. </w:t>
      </w:r>
    </w:p>
    <w:p w14:paraId="76076E45" w14:textId="4BAD2998"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t>
      </w:r>
      <w:r w:rsidR="00F82070">
        <w:t xml:space="preserve">was </w:t>
      </w:r>
      <w:r w:rsidR="00225846">
        <w:t>not retained in the final model</w:t>
      </w:r>
      <w:r w:rsidR="00F82070">
        <w:t xml:space="preserve"> for either stock</w:t>
      </w:r>
      <w:r w:rsidR="00225846">
        <w:t>)</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rPr>
          <w:noProof/>
        </w:rPr>
        <w:lastRenderedPageBreak/>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t>
      </w:r>
      <w:proofErr w:type="gramStart"/>
      <w:r>
        <w:t>were</w:t>
      </w:r>
      <w:proofErr w:type="gramEnd"/>
      <w:r>
        <w:t xml:space="preserve"> more common than quantitative for some categories, but not all. Incorporating ecosystem considerations qualitatively occurred more frequently than quantitatively for diet, predation, and bycatch of other species.  Quantitative approaches were more common than qualitative for habitat, climate, and bycatch of the target species </w:t>
      </w:r>
      <w:r w:rsidR="00077C74">
        <w:t>(Figure 1</w:t>
      </w:r>
      <w:r w:rsidR="002D1780">
        <w:t xml:space="preserve">). </w:t>
      </w:r>
    </w:p>
    <w:p w14:paraId="19B55055" w14:textId="4A50192F" w:rsidR="002D1780" w:rsidRDefault="002D1780" w:rsidP="00AD29D4">
      <w:pPr>
        <w:spacing w:line="480" w:lineRule="auto"/>
        <w:ind w:firstLine="720"/>
        <w:contextualSpacing/>
      </w:pPr>
      <w:r>
        <w:t xml:space="preserve">Including ecosystem interactions as background information was the most common approach in all categories except for bycatch of </w:t>
      </w:r>
      <w:r w:rsidR="006E671C">
        <w:t>the assessed</w:t>
      </w:r>
      <w:r>
        <w:t xml:space="preserve"> species. Habitat (</w:t>
      </w:r>
      <w:r w:rsidR="00107DC5">
        <w:t>68</w:t>
      </w:r>
      <w:r>
        <w:t xml:space="preserve"> percent) and 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 xml:space="preserve">Bycatch of other species was mentioned in 30 percent of assessment reports and environmental interactions were mentioned in 23 percent of the reports.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16F6E81C"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w:t>
      </w:r>
      <w:r>
        <w:lastRenderedPageBreak/>
        <w:t xml:space="preserve">the target species </w:t>
      </w:r>
      <w:commentRangeStart w:id="69"/>
      <w:r>
        <w:t xml:space="preserve">was more frequently included </w:t>
      </w:r>
      <w:commentRangeEnd w:id="69"/>
      <w:r w:rsidR="00F82070">
        <w:rPr>
          <w:rStyle w:val="CommentReference"/>
          <w:rFonts w:ascii="Times New Roman" w:hAnsi="Times New Roman"/>
        </w:rPr>
        <w:commentReference w:id="69"/>
      </w:r>
      <w:r>
        <w:t xml:space="preserve">in assessments for overfished species (Figure 2). Qualitative </w:t>
      </w:r>
      <w:r w:rsidR="00F82070">
        <w:t xml:space="preserve">(but not quantitative) </w:t>
      </w:r>
      <w:r>
        <w:t xml:space="preserve">inclusion of climate influences was more common for overfished </w:t>
      </w:r>
      <w:proofErr w:type="gramStart"/>
      <w:r>
        <w:t xml:space="preserve">stocks  </w:t>
      </w:r>
      <w:r w:rsidR="002D1780">
        <w:t>We</w:t>
      </w:r>
      <w:proofErr w:type="gramEnd"/>
      <w:r w:rsidR="002D1780">
        <w:t xml:space="preserve"> saw </w:t>
      </w:r>
      <w:r>
        <w:t>little</w:t>
      </w:r>
      <w:r w:rsidR="002D1780">
        <w:t xml:space="preserve"> difference in </w:t>
      </w:r>
      <w:r>
        <w:t xml:space="preserve">the inclusion of habitat, </w:t>
      </w:r>
      <w:r w:rsidR="002D1780">
        <w:t>predation</w:t>
      </w:r>
      <w:r>
        <w:t>,</w:t>
      </w:r>
      <w:r w:rsidR="002D1780">
        <w:t xml:space="preserve"> or diet in stock assessments </w:t>
      </w:r>
      <w:r w:rsidR="00F82070">
        <w:t xml:space="preserve">for </w:t>
      </w:r>
      <w:r w:rsidR="002D1780">
        <w:t xml:space="preserve"> overfished </w:t>
      </w:r>
      <w:r w:rsidR="00F82070">
        <w:t>stocks</w:t>
      </w:r>
      <w:r w:rsidR="002D1780">
        <w:t xml:space="preserve">.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rPr>
          <w:noProof/>
        </w:rPr>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801110"/>
                    </a:xfrm>
                    <a:prstGeom prst="rect">
                      <a:avLst/>
                    </a:prstGeom>
                  </pic:spPr>
                </pic:pic>
              </a:graphicData>
            </a:graphic>
          </wp:inline>
        </w:drawing>
      </w:r>
    </w:p>
    <w:p w14:paraId="0ED43F40" w14:textId="703D9B45"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environmental/climate interactions. </w:t>
      </w:r>
      <w:r>
        <w:t>Bar</w:t>
      </w:r>
      <w:r w:rsidR="002D1780">
        <w:t xml:space="preserve"> plots show the </w:t>
      </w:r>
      <w:r>
        <w:t>proportion of scores</w:t>
      </w:r>
      <w:r w:rsidR="002D1780">
        <w:t xml:space="preserve"> within each category</w:t>
      </w:r>
      <w:r>
        <w:t xml:space="preserve"> (</w:t>
      </w:r>
      <w:r w:rsidR="000D46F9">
        <w:t>None</w:t>
      </w:r>
      <w:r>
        <w:t xml:space="preserve">=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2E3A8691" w:rsidR="002D1780" w:rsidRDefault="002E782D" w:rsidP="00423877">
      <w:pPr>
        <w:spacing w:line="480" w:lineRule="auto"/>
        <w:ind w:firstLine="720"/>
        <w:contextualSpacing/>
      </w:pPr>
      <w:r>
        <w:t xml:space="preserve">We found support for our hypothesis that data availability may be reflected in what information is considered in stock assessments. </w:t>
      </w:r>
      <w:r w:rsidR="002D1780">
        <w:t xml:space="preserve">When we grouped assessment scores by the availability of an on-site </w:t>
      </w:r>
      <w:r w:rsidR="00F4166E">
        <w:t xml:space="preserve">stomach contents </w:t>
      </w:r>
      <w:r w:rsidR="002D1780">
        <w:t xml:space="preserve">lab, we saw higher scores for the inclusion of diet and predation interactions into stock assessments in those science centers that had long histories of </w:t>
      </w:r>
      <w:r w:rsidR="002D1780">
        <w:lastRenderedPageBreak/>
        <w:t xml:space="preserve">supporting </w:t>
      </w:r>
      <w:r w:rsidR="00381351">
        <w:t>research</w:t>
      </w:r>
      <w:r w:rsidR="002D1780">
        <w:t xml:space="preserve"> on trophic interactions</w:t>
      </w:r>
      <w:r w:rsidR="00ED576B">
        <w:t xml:space="preserve"> (Alaska and Northeast, </w:t>
      </w:r>
      <w:r w:rsidR="00423877">
        <w:t>Figure 3</w:t>
      </w:r>
      <w:r w:rsidR="002D1780">
        <w:t xml:space="preserve">).  </w:t>
      </w:r>
      <w:r w:rsidR="00D65463">
        <w:t xml:space="preserve">A score of 2 or above for diet occurred in </w:t>
      </w:r>
      <w:r>
        <w:t xml:space="preserve">2 assessments coming out of fisheries science centers without </w:t>
      </w:r>
      <w:commentRangeStart w:id="70"/>
      <w:r>
        <w:t xml:space="preserve">diet labs </w:t>
      </w:r>
      <w:commentRangeEnd w:id="70"/>
      <w:r w:rsidR="00F4166E">
        <w:rPr>
          <w:rStyle w:val="CommentReference"/>
          <w:rFonts w:ascii="Times New Roman" w:hAnsi="Times New Roman"/>
        </w:rPr>
        <w:commentReference w:id="70"/>
      </w:r>
      <w:r>
        <w:t xml:space="preserve">and 23 assessments from centers with diet labs.  For predation, 22 assessments had scores of 2 or above from centers with diet labs. Only four assessments from centers without diet labs had scores </w:t>
      </w:r>
      <w:r w:rsidR="00C34095">
        <w:t>of 2 or above for predation</w:t>
      </w:r>
      <w:r w:rsidR="002D1780">
        <w:t xml:space="preserve">.  </w:t>
      </w:r>
      <w:r w:rsidR="00F4166E">
        <w:t xml:space="preserve">However, even in centers with </w:t>
      </w:r>
      <w:r w:rsidR="00243C46">
        <w:t>diet labs, quantitative incorporation of predation in assessment models was rare (X out of Y assessments).</w:t>
      </w:r>
    </w:p>
    <w:p w14:paraId="315A1523" w14:textId="379E51FA" w:rsidR="002D1780" w:rsidRDefault="005B4EDA" w:rsidP="001D0777">
      <w:pPr>
        <w:spacing w:line="480" w:lineRule="auto"/>
        <w:contextualSpacing/>
      </w:pPr>
      <w:r w:rsidRPr="005B4EDA">
        <w:rPr>
          <w:noProof/>
        </w:rPr>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diet lab at the scien</w:t>
      </w:r>
      <w:r w:rsidR="00423877">
        <w:t>ce center where the assessment wa</w:t>
      </w:r>
      <w:r w:rsidR="002D1780">
        <w:t xml:space="preserve">s done. </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24291FD" w:rsidR="002D1780" w:rsidRPr="00176CCD" w:rsidRDefault="009028A1" w:rsidP="00423877">
      <w:pPr>
        <w:spacing w:line="480" w:lineRule="auto"/>
        <w:ind w:firstLine="720"/>
        <w:contextualSpacing/>
      </w:pPr>
      <w:r>
        <w:t xml:space="preserve">We hypothesized that life history characteristics may influence what types of ecosystem interactions are considered in assessments, and found support for this for predation but not other categories (Figure 4). Predation was included quantitatively only for </w:t>
      </w:r>
      <w:r w:rsidR="00243C46">
        <w:t xml:space="preserve">the X </w:t>
      </w:r>
      <w:r>
        <w:t>species we categorized as forage, and over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t>
      </w:r>
      <w:r w:rsidR="00243C46">
        <w:t xml:space="preserve">was </w:t>
      </w:r>
      <w:r w:rsidR="00D71FBF">
        <w:t xml:space="preserve">similar across forage, demersal, and benthic </w:t>
      </w:r>
      <w:r w:rsidR="00D71FBF">
        <w:lastRenderedPageBreak/>
        <w:t xml:space="preserve">invertebrate species.  </w:t>
      </w:r>
      <w:commentRangeStart w:id="71"/>
      <w:r w:rsidR="00D71FBF">
        <w:t>Habitat considerations followed a similar pattern</w:t>
      </w:r>
      <w:commentRangeEnd w:id="71"/>
      <w:r w:rsidR="00243C46">
        <w:rPr>
          <w:rStyle w:val="CommentReference"/>
          <w:rFonts w:ascii="Times New Roman" w:hAnsi="Times New Roman"/>
        </w:rPr>
        <w:commentReference w:id="71"/>
      </w:r>
      <w:r w:rsidR="00D71FBF">
        <w:t xml:space="preserve">, but were most frequent for invertebrates.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rPr>
          <w:noProof/>
        </w:rPr>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557" cy="3129872"/>
                    </a:xfrm>
                    <a:prstGeom prst="rect">
                      <a:avLst/>
                    </a:prstGeom>
                  </pic:spPr>
                </pic:pic>
              </a:graphicData>
            </a:graphic>
          </wp:inline>
        </w:drawing>
      </w:r>
    </w:p>
    <w:p w14:paraId="5AF0715D" w14:textId="0A0537D8"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system information,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63B926A0"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progress </w:t>
      </w:r>
      <w:r>
        <w:t>on incorporating</w:t>
      </w:r>
      <w:r w:rsidR="00D71FBF">
        <w:t xml:space="preserve"> interactions among fisheries and with the biophysical environment</w:t>
      </w:r>
      <w:r w:rsidR="00363E8E">
        <w:t xml:space="preserve"> into the stock assessment process</w:t>
      </w:r>
      <w:r w:rsidR="00D71FBF">
        <w:t xml:space="preserve">. </w:t>
      </w:r>
      <w:r w:rsidR="000D46F9">
        <w:t xml:space="preserve">Assessments included more </w:t>
      </w:r>
      <w:r>
        <w:t xml:space="preserve">interactions among fisheries (technical interactions) than interactions within the biophysical system.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 between the assessed species and its </w:t>
      </w:r>
      <w:r w:rsidR="00DA0064">
        <w:t xml:space="preserve">biophysical </w:t>
      </w:r>
      <w:r w:rsidR="00105942">
        <w:t>system</w:t>
      </w:r>
      <w:r w:rsidR="00DA0064">
        <w:t xml:space="preserve">.  Of those, </w:t>
      </w:r>
      <w:r w:rsidR="00105942">
        <w:t>more assessment models</w:t>
      </w:r>
      <w:r>
        <w:t xml:space="preserve"> included interactions with physical drivers of habitat and climate than species interactions (diet and predation).  The level of </w:t>
      </w:r>
      <w:r w:rsidR="00D71FBF">
        <w:t xml:space="preserve">inclusion of </w:t>
      </w:r>
      <w:r>
        <w:t>biophysical linkages</w:t>
      </w:r>
      <w:r w:rsidR="00D71FBF">
        <w:t xml:space="preserve"> was greatest where data were available and </w:t>
      </w:r>
      <w:r w:rsidR="00363E8E">
        <w:t>life history characteristics</w:t>
      </w:r>
      <w:r w:rsidR="00D71FBF">
        <w:t xml:space="preserve"> of the species suggested strong interactions were likely.  </w:t>
      </w:r>
      <w:r w:rsidR="00DA0064">
        <w:t xml:space="preserve">Together, these findings suggest that current modeling tools used for stock assessments </w:t>
      </w:r>
      <w:r w:rsidR="00105942">
        <w:t>are</w:t>
      </w:r>
      <w:r w:rsidR="00DA0064">
        <w:t xml:space="preserve"> capa</w:t>
      </w:r>
      <w:r w:rsidR="00265DA0">
        <w:t xml:space="preserve">ble of </w:t>
      </w:r>
      <w:r w:rsidR="00DA0064">
        <w:t>support</w:t>
      </w:r>
      <w:r w:rsidR="00105942">
        <w:t>ing</w:t>
      </w:r>
      <w:r w:rsidR="00DA0064">
        <w:t xml:space="preserve"> EBFM.</w:t>
      </w:r>
    </w:p>
    <w:p w14:paraId="19B0A475" w14:textId="04EA137F" w:rsidR="00D71FBF" w:rsidRDefault="00363E8E" w:rsidP="005C1CE9">
      <w:pPr>
        <w:spacing w:line="480" w:lineRule="auto"/>
        <w:ind w:firstLine="720"/>
        <w:contextualSpacing/>
        <w:outlineLvl w:val="0"/>
      </w:pPr>
      <w:r>
        <w:lastRenderedPageBreak/>
        <w:t>We found support for our hypothesis that o</w:t>
      </w:r>
      <w:r w:rsidR="00D71FBF">
        <w:t xml:space="preserve">verfished status </w:t>
      </w:r>
      <w:r w:rsidR="00992F46">
        <w:t xml:space="preserve">may contribute to </w:t>
      </w:r>
      <w:r w:rsidR="00D71FBF">
        <w:t xml:space="preserve">greater inclusion of ecosystem interactions, </w:t>
      </w:r>
      <w:r w:rsidR="00992F46">
        <w:t xml:space="preserve">particularly for interactions with oceanographic conditions.  </w:t>
      </w:r>
      <w:r w:rsidR="005C1CE9">
        <w:t xml:space="preserve">This </w:t>
      </w:r>
      <w:r w:rsidR="00105942">
        <w:t xml:space="preserve">congruence </w:t>
      </w:r>
      <w:r w:rsidR="00243C46">
        <w:t xml:space="preserve">lends potential </w:t>
      </w:r>
      <w:r w:rsidR="005C1CE9">
        <w:t>support</w:t>
      </w:r>
      <w:r w:rsidR="00243C46">
        <w:t xml:space="preserve"> to</w:t>
      </w:r>
      <w:r w:rsidR="005C1CE9">
        <w:t xml:space="preserve"> the idea that fishery collapses are often caused by a combination of overfishing and environmental changes </w:t>
      </w:r>
      <w:r w:rsidR="005C1CE9">
        <w:fldChar w:fldCharType="begin"/>
      </w:r>
      <w:r w:rsidR="00ED576B">
        <w:instrText xml:space="preserve"> ADDIN ZOTERO_ITEM CSL_CITATION {"citationID":"LSAKLrOw","properties":{"formattedCitation":"(Pinsky and Byler 2015; Essington et al. 2015)","plainCitation":"(Pinsky and Byler 2015; Essington et al.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595,"uris":["http://zotero.org/users/1951115/items/TPBXKZ36"],"uri":["http://zotero.org/users/1951115/items/TPBXKZ36"],"itemData":{"id":595,"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r w:rsidR="005C1CE9">
        <w:rPr>
          <w:noProof/>
        </w:rPr>
        <w:t>(Pinsky and Byler 2015; Essington et al. 2015)</w:t>
      </w:r>
      <w:r w:rsidR="005C1CE9">
        <w:fldChar w:fldCharType="end"/>
      </w:r>
      <w:r w:rsidR="005C1CE9">
        <w:t xml:space="preserve">. </w:t>
      </w:r>
      <w:r w:rsidR="00632ED2">
        <w:t xml:space="preserve"> </w:t>
      </w:r>
      <w:r w:rsidR="00243C46">
        <w:t>However, o</w:t>
      </w:r>
      <w:r w:rsidR="00632ED2">
        <w:t xml:space="preserve">verfished status may also lead to additional scrutiny and a sense of urgency, ultimately </w:t>
      </w:r>
      <w:r w:rsidR="00DA0064">
        <w:t xml:space="preserve">supporting </w:t>
      </w:r>
      <w:r w:rsidR="00D71FBF">
        <w:t>innovation of methods</w:t>
      </w:r>
      <w:r w:rsidR="007230D6">
        <w:t xml:space="preserve"> or data during the development of subsequent assessment models for that species</w:t>
      </w:r>
      <w:r w:rsidR="00D71FBF">
        <w:t xml:space="preserve">. </w:t>
      </w:r>
      <w:commentRangeStart w:id="72"/>
      <w:r w:rsidR="009711E2">
        <w:t xml:space="preserve">Research in product innovation suggests that </w:t>
      </w:r>
      <w:r w:rsidR="00E70B6C">
        <w:t xml:space="preserve">creating a sense of </w:t>
      </w:r>
      <w:r w:rsidR="00324278">
        <w:t>urgency is a critical component in team dynamics that lead</w:t>
      </w:r>
      <w:r w:rsidR="00487014">
        <w:t>s</w:t>
      </w:r>
      <w:r w:rsidR="00324278">
        <w:t xml:space="preserve"> to</w:t>
      </w:r>
      <w:r w:rsidR="00487014">
        <w:t xml:space="preserve"> higher levels of</w:t>
      </w:r>
      <w:r w:rsidR="00324278">
        <w:t xml:space="preserve"> creativity and </w:t>
      </w:r>
      <w:r w:rsidR="00487014">
        <w:t>more competitive new technologies</w:t>
      </w:r>
      <w:r w:rsidR="00324278">
        <w:t xml:space="preserve"> </w:t>
      </w:r>
      <w:r w:rsidR="00324278">
        <w:fldChar w:fldCharType="begin"/>
      </w:r>
      <w:r w:rsidR="00324278">
        <w:instrText xml:space="preserve"> ADDIN ZOTERO_ITEM CSL_CITATION {"citationID":"aepKoGRN","properties":{"formattedCitation":"(Im, Montoya, and Workman 2013)","plainCitation":"(Im, Montoya, and Workman 2013)"},"citationItems":[{"id":6119,"uris":["http://zotero.org/users/1951115/items/NUW9TWRV"],"uri":["http://zotero.org/users/1951115/items/NUW9TWRV"],"itemData":{"id":6119,"type":"article-journal","title":"Antecedents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instrText>
      </w:r>
      <w:r w:rsidR="00324278">
        <w:fldChar w:fldCharType="separate"/>
      </w:r>
      <w:r w:rsidR="00324278">
        <w:rPr>
          <w:noProof/>
        </w:rPr>
        <w:t>(Im, Montoya, and Workman 2013)</w:t>
      </w:r>
      <w:r w:rsidR="00324278">
        <w:fldChar w:fldCharType="end"/>
      </w:r>
      <w:commentRangeEnd w:id="72"/>
      <w:r w:rsidR="00243C46">
        <w:rPr>
          <w:rStyle w:val="CommentReference"/>
          <w:rFonts w:ascii="Times New Roman" w:hAnsi="Times New Roman"/>
        </w:rPr>
        <w:commentReference w:id="72"/>
      </w:r>
      <w:r w:rsidR="00324278">
        <w:t>.</w:t>
      </w:r>
    </w:p>
    <w:p w14:paraId="6FBE125B" w14:textId="0FC663EA" w:rsidR="00DB608A" w:rsidRDefault="001B246C" w:rsidP="00356BD7">
      <w:pPr>
        <w:spacing w:line="480" w:lineRule="auto"/>
        <w:ind w:firstLine="720"/>
        <w:contextualSpacing/>
        <w:outlineLvl w:val="0"/>
      </w:pPr>
      <w:r>
        <w:t xml:space="preserve">While complex modeling and data requirements may not be the dominant barrier to operationalizing EBFM </w:t>
      </w:r>
      <w:r>
        <w:fldChar w:fldCharType="begin"/>
      </w:r>
      <w:r w:rsidR="00ED576B">
        <w:instrText xml:space="preserve"> ADDIN ZOTERO_ITEM CSL_CITATION {"citationID":"IFr2UHmC","properties":{"formattedCitation":"(Patrick and Link 2015a)","plainCitation":"(Patrick and Link 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fldChar w:fldCharType="separate"/>
      </w:r>
      <w:r>
        <w:rPr>
          <w:noProof/>
        </w:rPr>
        <w:t>(Patrick and Link 2015a)</w:t>
      </w:r>
      <w:r>
        <w:fldChar w:fldCharType="end"/>
      </w:r>
      <w:r>
        <w:t xml:space="preserve">, </w:t>
      </w:r>
      <w:r w:rsidR="00363E8E">
        <w:t xml:space="preserve">we found support for </w:t>
      </w:r>
      <w:r>
        <w:t xml:space="preserve">our </w:t>
      </w:r>
      <w:r w:rsidR="00363E8E">
        <w:t xml:space="preserve">hypothesis </w:t>
      </w:r>
      <w:r>
        <w:t xml:space="preserve"> that data availability </w:t>
      </w:r>
      <w:r w:rsidR="00363E8E">
        <w:t>limits</w:t>
      </w:r>
      <w:r>
        <w:t xml:space="preserve"> what types of ecosystem considerations stock assessments </w:t>
      </w:r>
      <w:r w:rsidR="005A1A4C">
        <w:t xml:space="preserve">can </w:t>
      </w:r>
      <w:r>
        <w:t xml:space="preserve">include. </w:t>
      </w:r>
      <w:r w:rsidR="00356BD7">
        <w:t xml:space="preserve">The more frequent inclusion of information related to physical than biological linkages also suggests that data on ecological processes maybe particularly limiting.  Of course, understanding the consequences of predator-prey interactions is inherently challenging because </w:t>
      </w:r>
      <w:r w:rsidR="00487014">
        <w:t>they can change seasonally, from year to year, and across a region</w:t>
      </w:r>
      <w:r w:rsidR="00356BD7">
        <w:t xml:space="preserve">. Moreover, </w:t>
      </w:r>
      <w:r w:rsidR="00DB608A">
        <w:t>we cannot discern whether predation interactions are a more dominant part of the ecosystem in the</w:t>
      </w:r>
      <w:r w:rsidR="00356BD7">
        <w:t xml:space="preserve"> r</w:t>
      </w:r>
      <w:r w:rsidR="00DB608A">
        <w:t>egions</w:t>
      </w:r>
      <w:r w:rsidR="00356BD7">
        <w:t xml:space="preserve"> where diet data are collected, or of the science culture in these regions.  But we can say, </w:t>
      </w:r>
      <w:r w:rsidR="005078D6">
        <w:t xml:space="preserve">in regions </w:t>
      </w:r>
      <w:r w:rsidR="00356BD7">
        <w:t xml:space="preserve">where </w:t>
      </w:r>
      <w:r w:rsidR="001A63FF">
        <w:t xml:space="preserve">large-scale federally sponsored stomach </w:t>
      </w:r>
      <w:r w:rsidR="00243C46">
        <w:t xml:space="preserve">content </w:t>
      </w:r>
      <w:r w:rsidR="001A63FF">
        <w:t xml:space="preserve">sampling does not occur, </w:t>
      </w:r>
      <w:r w:rsidR="005078D6">
        <w:t xml:space="preserve">trophic interactions have </w:t>
      </w:r>
      <w:r w:rsidR="00356BD7">
        <w:t xml:space="preserve">not </w:t>
      </w:r>
      <w:r w:rsidR="005078D6">
        <w:t xml:space="preserve">been </w:t>
      </w:r>
      <w:r w:rsidR="00356BD7">
        <w:t>included in assessments.</w:t>
      </w:r>
    </w:p>
    <w:p w14:paraId="2B0814E8" w14:textId="5651F6D6" w:rsidR="00F652E5" w:rsidRDefault="005078D6" w:rsidP="00F652E5">
      <w:pPr>
        <w:spacing w:line="480" w:lineRule="auto"/>
        <w:ind w:firstLine="720"/>
      </w:pPr>
      <w:r>
        <w:t>Fish</w:t>
      </w:r>
      <w:r w:rsidR="00AA26AF">
        <w:t xml:space="preserve"> life history </w:t>
      </w:r>
      <w:r w:rsidR="00A008B6">
        <w:t>has</w:t>
      </w:r>
      <w:r w:rsidR="00433502">
        <w:t xml:space="preserve"> </w:t>
      </w:r>
      <w:r>
        <w:t xml:space="preserve">likely </w:t>
      </w:r>
      <w:r w:rsidR="00433502">
        <w:t>play</w:t>
      </w:r>
      <w:r w:rsidR="00285480">
        <w:t>e</w:t>
      </w:r>
      <w:r w:rsidR="00A008B6">
        <w:t>d</w:t>
      </w:r>
      <w:r w:rsidR="00AA26AF">
        <w:t xml:space="preserve"> a role in</w:t>
      </w:r>
      <w:r w:rsidR="00433502">
        <w:t xml:space="preserve"> determining</w:t>
      </w:r>
      <w:r w:rsidR="00AA26AF">
        <w:t xml:space="preserve"> how ecosystem information </w:t>
      </w:r>
      <w:r w:rsidR="00285480">
        <w:t>has been used to date</w:t>
      </w:r>
      <w:r w:rsidR="00AA26AF">
        <w:t xml:space="preserve">.  </w:t>
      </w:r>
      <w:r w:rsidR="00487014">
        <w:t xml:space="preserve">Higher scores for assessments of forage species and benthic invertebrates </w:t>
      </w:r>
      <w:r w:rsidR="00F5589F">
        <w:t xml:space="preserve">suggest that </w:t>
      </w:r>
      <w:r w:rsidR="00487014">
        <w:t>life histories are taken into account in the assessment process for at least some of these species</w:t>
      </w:r>
      <w:r w:rsidR="00F5589F">
        <w:t>.</w:t>
      </w:r>
      <w:r w:rsidR="00363E8E">
        <w:t xml:space="preserve"> </w:t>
      </w:r>
      <w:r w:rsidR="00ED576B">
        <w:t>Increased</w:t>
      </w:r>
      <w:r>
        <w:t xml:space="preserve"> attention on forage fish </w:t>
      </w:r>
      <w:r w:rsidR="00ED576B">
        <w:t xml:space="preserve">in the science and conservation communities </w:t>
      </w:r>
      <w:r>
        <w:t>over the past decade may also be reflected in the assessment</w:t>
      </w:r>
      <w:r w:rsidR="001A63FF">
        <w:t xml:space="preserve"> reports </w:t>
      </w:r>
      <w:r w:rsidR="001A63FF">
        <w:fldChar w:fldCharType="begin"/>
      </w:r>
      <w:r w:rsidR="00ED576B">
        <w:instrText xml:space="preserve"> ADDIN ZOTERO_ITEM CSL_CITATION {"citationID":"0It8hXLC","properties":{"formattedCitation":"(e.g., Pikitch et al. 2012; Dickey-Collas et al. 2013; Smith et al. 2011)","plainCitation":"(e.g., Pikitch et al. 2012; Dickey-Collas et al. 2013; Smith et al. 2011)"},"citationItems":[{"id":834,"uris":["http://zotero.org/users/1951115/items/QJQQ9VPK"],"uri":["http://zotero.org/users/1951115/items/QJQQ9VPK"],"itemData":{"id":834,"type":"report","title":"Little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E."},{"family":"Sainsbury","given":"K."},{"family":"Steneck","given":"R."}],"issued":{"date-parts":[["2012"]]}},"prefix":"e.g., "},{"id":766,"uris":["http://zotero.org/users/1951115/items/URRRUJD2"],"uri":["http://zotero.org/users/1951115/items/URRRUJD2"],"itemData":{"id":766,"type":"article-journal","title":"Ecosystem-based management objectives for the North Sea: riding the forage fish rollercoaster","container-title":"ICES Journal of Marine Science","DOI":"10.1093/icesjms/fst075","ISSN":"1054-3139 1095-9289","shortTitle":"Ecosystem-based management objectives for the North Sea: riding the forage fish rollercoaster","author":[{"family":"Dickey-Collas","given":"M."},{"family":"Engelhard","given":"G. H."},{"family":"Rindorf","given":"A."},{"family":"Raab","given":"K."},{"family":"Smout","given":"S."},{"family":"Aarts","given":"G."},{"family":"Deurs","given":"M.","non-dropping-particle":"van"},{"family":"Brunel","given":"T."},{"family":"Hoff","given":"A."},{"family":"Lauerburg","given":"R. A. M."},{"family":"Garthe","given":"S."},{"family":"Haste Andersen","given":"K."},{"family":"Scott","given":"F."},{"family":"Kooten","given":"T.","non-dropping-particle":"van"},{"family":"Beare","given":"D."},{"family":"Peck","given":"M. A."}],"issued":{"date-parts":[["2013"]]}}},{"id":1039,"uris":["http://zotero.org/users/1951115/items/4FQ4899Q"],"uri":["http://zotero.org/users/1951115/items/4FQ4899Q"],"itemData":{"id":1039,"type":"article-journal","title":"Impacts of fishing low-trophic level species on marine ecosystems","container-title":"Science","page":"1147-50","volume":"333","issue":"6046","archive_location":"21778363","abstract":"Low-trophic level species account for more than 30% of global fisheries production and contribute substantially to global food security. We used a range of ecosystem models to explore the effects of fishing low-trophic level species on marine ecosystems, including marine mammals and seabirds, and on other commercially important species. In five well-studied ecosystems, we found that fishing these species at conventional maximum sustainable yield (MSY) levels can have large impacts on other parts of the ecosystem, particularly when they constitute a high proportion of the biomass in the ecosystem or are highly connected in the food web. Halving exploitation rates would result in much lower impacts on marine ecosystems while still achieving 80% of MSY.","DOI":"10.1126/science.1209395","ISSN":"1095-9203 (Electronic) 0036-8075 (Linking)","shortTitle":"Impacts of fishing low-trophic level species on marine ecosystems","journalAbbreviation":"Science","language":"eng","author":[{"family":"Smith","given":"A. D."},{"family":"Brown","given":"C. J."},{"family":"Bulman","given":"C. M."},{"family":"Fulton","given":"E. A."},{"family":"Johnson","given":"P."},{"family":"Kaplan","given":"I. C."},{"family":"Lozano-Montes","given":"H."},{"family":"Mackinson","given":"S."},{"family":"Marzloff","given":"M."},{"family":"Shannon","given":"L. J."},{"family":"Shin","given":"Y. J."},{"family":"Tam","given":"J."}],"issued":{"date-parts":[["2011",8,26]]}}}],"schema":"https://github.com/citation-style-language/schema/raw/master/csl-citation.json"} </w:instrText>
      </w:r>
      <w:r w:rsidR="001A63FF">
        <w:fldChar w:fldCharType="separate"/>
      </w:r>
      <w:r w:rsidR="00ED576B">
        <w:rPr>
          <w:noProof/>
        </w:rPr>
        <w:t>(e.g., Pikitch et al. 2012; Dickey-Collas et al. 2013; Smith et al. 2011)</w:t>
      </w:r>
      <w:r w:rsidR="001A63FF">
        <w:fldChar w:fldCharType="end"/>
      </w:r>
      <w:r>
        <w:t xml:space="preserve">.  </w:t>
      </w:r>
    </w:p>
    <w:p w14:paraId="7B6E847A" w14:textId="47FEF955" w:rsidR="00F652E5" w:rsidRDefault="00F652E5" w:rsidP="00F652E5">
      <w:pPr>
        <w:spacing w:line="480" w:lineRule="auto"/>
        <w:ind w:firstLine="720"/>
      </w:pPr>
      <w:r>
        <w:t xml:space="preserve">We found a greater degree of inclusion of </w:t>
      </w:r>
      <w:r w:rsidR="00BB7629">
        <w:t>eco</w:t>
      </w:r>
      <w:r>
        <w:t xml:space="preserve">system considerations than the global review by </w:t>
      </w:r>
      <w:proofErr w:type="spellStart"/>
      <w:r>
        <w:t>Skern-Mauritzen</w:t>
      </w:r>
      <w:proofErr w:type="spellEnd"/>
      <w:r>
        <w:t xml:space="preserve"> et al.</w:t>
      </w:r>
      <w:r w:rsidR="00AB3BC1">
        <w:t xml:space="preserve"> </w:t>
      </w:r>
      <w:r w:rsidR="00AB3BC1">
        <w:fldChar w:fldCharType="begin"/>
      </w:r>
      <w:r w:rsidR="00AB3BC1">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rsidR="00AB3BC1">
        <w:fldChar w:fldCharType="separate"/>
      </w:r>
      <w:r w:rsidR="00AB3BC1">
        <w:rPr>
          <w:noProof/>
        </w:rPr>
        <w:t>(2016)</w:t>
      </w:r>
      <w:r w:rsidR="00AB3BC1">
        <w:fldChar w:fldCharType="end"/>
      </w:r>
      <w:r>
        <w:t xml:space="preserve">, using our broader definitions of inclusion and ecosystem </w:t>
      </w:r>
      <w:r>
        <w:lastRenderedPageBreak/>
        <w:t xml:space="preserve">information types.  The context surrounding ecosystem considerations in </w:t>
      </w:r>
      <w:r w:rsidR="00900E09">
        <w:t xml:space="preserve">European (ICES) </w:t>
      </w:r>
      <w:r>
        <w:t>assessments they described is similar to what we found</w:t>
      </w:r>
      <w:r w:rsidR="00900E09">
        <w:t xml:space="preserve"> in the U.S. context</w:t>
      </w:r>
      <w:r>
        <w:t xml:space="preserve">, however.  </w:t>
      </w:r>
      <w:proofErr w:type="spellStart"/>
      <w:r>
        <w:t>Skern-Mauritzen</w:t>
      </w:r>
      <w:proofErr w:type="spellEnd"/>
      <w:r>
        <w:t xml:space="preserve"> et al. (2016) note</w:t>
      </w:r>
      <w:r w:rsidR="00AB3BC1">
        <w:t>d</w:t>
      </w:r>
      <w:r>
        <w:t xml:space="preserve"> that inclusion of interactions has been primarily a bottom-up process, driven first by scientific support in the literature, then data availability, and then interest and inclusion in the assessment model.  They also found that qualitative inclusion of ecosystem effects on stock productivity was more common</w:t>
      </w:r>
      <w:r w:rsidR="00AB3BC1">
        <w:t xml:space="preserve"> than quantitative inclusion, although they did not quantify those differences.  Their results and ours </w:t>
      </w:r>
      <w:r>
        <w:t xml:space="preserve">suggest that there are likely more opportunities to include and evaluate relationships </w:t>
      </w:r>
      <w:r w:rsidR="00AB3BC1">
        <w:t xml:space="preserve">between harvested species and their ecosystems </w:t>
      </w:r>
      <w:r>
        <w:t>moving forward.</w:t>
      </w:r>
    </w:p>
    <w:p w14:paraId="12261811" w14:textId="4E9CC9AD" w:rsidR="00433502" w:rsidRDefault="006217B5" w:rsidP="00433502">
      <w:pPr>
        <w:spacing w:line="480" w:lineRule="auto"/>
        <w:ind w:firstLine="720"/>
      </w:pPr>
      <w:r w:rsidRPr="002C5330">
        <w:t>Given the examples we identified in U.S. assessments for expanding assessment models</w:t>
      </w:r>
      <w:r w:rsidR="00AB3BC1">
        <w:t xml:space="preserve"> to include more ecosystem considerations</w:t>
      </w:r>
      <w:r w:rsidRPr="002C5330">
        <w:t xml:space="preserve">, an important next step </w:t>
      </w:r>
      <w:r w:rsidR="00AB3BC1">
        <w:t>will be</w:t>
      </w:r>
      <w:r w:rsidRPr="002C5330">
        <w:t xml:space="preserve"> to identify how and when </w:t>
      </w:r>
      <w:r w:rsidR="00AB3BC1">
        <w:t xml:space="preserve">to include ecosystem </w:t>
      </w:r>
      <w:r w:rsidR="00DE2DD9">
        <w:t>data</w:t>
      </w:r>
      <w:r w:rsidR="002C5330" w:rsidRPr="002C5330">
        <w:t xml:space="preserve">.  </w:t>
      </w:r>
      <w:r w:rsidR="00AB3BC1">
        <w:t>I</w:t>
      </w:r>
      <w:r w:rsidR="002C5330" w:rsidRPr="002C5330">
        <w:t>ncluding additiona</w:t>
      </w:r>
      <w:r w:rsidRPr="002C5330">
        <w:t>l</w:t>
      </w:r>
      <w:r w:rsidR="00AB3BC1">
        <w:t xml:space="preserve"> ecosystem information in assessment models</w:t>
      </w:r>
      <w:r w:rsidRPr="002C5330">
        <w:t xml:space="preserve"> does not always improve </w:t>
      </w:r>
      <w:r w:rsidR="00AB3BC1">
        <w:t>the accuracy or predictive capacity of models</w:t>
      </w:r>
      <w:r w:rsidRPr="002C5330">
        <w:t xml:space="preserve"> </w:t>
      </w:r>
      <w:r w:rsidRPr="002C5330">
        <w:fldChar w:fldCharType="begin"/>
      </w:r>
      <w:r w:rsidR="002C5330" w:rsidRPr="002C5330">
        <w:instrText xml:space="preserve"> ADDIN ZOTERO_ITEM CSL_CITATION {"citationID":"8uRFEfce","properties":{"formattedCitation":"(Punt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r w:rsidR="002C5330" w:rsidRPr="002C5330">
        <w:rPr>
          <w:noProof/>
        </w:rPr>
        <w:t>(Punt et al. 2014)</w:t>
      </w:r>
      <w:r w:rsidRPr="002C5330">
        <w:fldChar w:fldCharType="end"/>
      </w:r>
      <w:r w:rsidR="002C5330" w:rsidRPr="002C5330">
        <w:t xml:space="preserve">.  </w:t>
      </w:r>
      <w:r w:rsidR="002C5330">
        <w:t xml:space="preserve">However, </w:t>
      </w:r>
      <w:r w:rsidR="00AB3BC1">
        <w:t xml:space="preserve">a risk analysis and prioritization framework could be used to triage species most likely </w:t>
      </w:r>
      <w:r w:rsidR="00243C46">
        <w:t xml:space="preserve">to </w:t>
      </w:r>
      <w:r w:rsidR="00AB3BC1">
        <w:t xml:space="preserve">benefit </w:t>
      </w:r>
      <w:r w:rsidR="002C5330">
        <w:t xml:space="preserve">from </w:t>
      </w:r>
      <w:r w:rsidR="00AB3BC1">
        <w:t xml:space="preserve">greater consideration of fishery and ecosystem interactions. </w:t>
      </w:r>
      <w:r w:rsidR="00DE2DD9">
        <w:t xml:space="preserve">For example, </w:t>
      </w:r>
      <w:r w:rsidR="002C5330">
        <w:t xml:space="preserve">NOAA’s </w:t>
      </w:r>
      <w:r w:rsidR="005078D6">
        <w:t xml:space="preserve">recent Stock Assessment Improvement Plan </w:t>
      </w:r>
      <w:r w:rsidR="002C5330">
        <w:t xml:space="preserve">(NOAA 2017) </w:t>
      </w:r>
      <w:r w:rsidR="00AB3BC1">
        <w:t>recommends</w:t>
      </w:r>
      <w:r w:rsidR="002C5330">
        <w:t xml:space="preserve"> a very simple framework for scoring species based on their ecosystem importance (trophic linkages), recruitment variability (likelihood of being linked to environmental driver), and habitat associations.  </w:t>
      </w:r>
      <w:r w:rsidR="00AB3BC1">
        <w:t>Implementing t</w:t>
      </w:r>
      <w:r w:rsidR="002C5330">
        <w:t xml:space="preserve">his kind of approach may be useful </w:t>
      </w:r>
      <w:r w:rsidR="00AB3BC1">
        <w:t xml:space="preserve">for NMFS and their Council partners </w:t>
      </w:r>
      <w:r w:rsidR="002C5330">
        <w:t>to</w:t>
      </w:r>
      <w:r w:rsidR="005078D6">
        <w:t xml:space="preserve"> </w:t>
      </w:r>
      <w:r w:rsidR="00AB3BC1">
        <w:t xml:space="preserve">quickly screen </w:t>
      </w:r>
      <w:r w:rsidR="002C5330">
        <w:t xml:space="preserve">species to identify </w:t>
      </w:r>
      <w:r w:rsidR="00AB3BC1">
        <w:t>candidates</w:t>
      </w:r>
      <w:r w:rsidR="002C5330">
        <w:t xml:space="preserve"> for expanding assessments. </w:t>
      </w:r>
    </w:p>
    <w:p w14:paraId="5A9F6B9C" w14:textId="24605FA6" w:rsidR="00F5589F" w:rsidRDefault="002C5330" w:rsidP="00363E8E">
      <w:pPr>
        <w:spacing w:line="480" w:lineRule="auto"/>
        <w:ind w:firstLine="720"/>
        <w:contextualSpacing/>
      </w:pPr>
      <w:r>
        <w:t xml:space="preserve">Governance and institutional challenges are often referred to </w:t>
      </w:r>
      <w:r w:rsidR="00001CD0">
        <w:t>as barriers to implementing</w:t>
      </w:r>
      <w:r>
        <w:t xml:space="preserve"> EBFM </w:t>
      </w:r>
      <w:r w:rsidR="00001CD0">
        <w:fldChar w:fldCharType="begin"/>
      </w:r>
      <w:r w:rsidR="00CD47D7">
        <w:instrText xml:space="preserve"> ADDIN ZOTERO_ITEM CSL_CITATION {"citationID":"vRep0vNU","properties":{"formattedCitation":"(Bundy et al. 2008; R. Hilborn, Orensanz, and Parma 2005; Olsson, Folke, and Hughes 2008)","plainCitation":"(Bundy et al. 2008; R. Hilborn, Orensanz, and Parma 2005; Olsson, Folke, and Hughes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r w:rsidR="00CD47D7">
        <w:rPr>
          <w:noProof/>
        </w:rPr>
        <w:t>(Bundy et al. 2008; R. Hilborn, Orensanz, and Parma 2005; Olsson, Folke, and Hughes 2008)</w:t>
      </w:r>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For example, skepticism about new approaches is inherent to the process of science and particularly to EBFM </w:t>
      </w:r>
      <w:r w:rsidR="00CD47D7">
        <w:fldChar w:fldCharType="begin"/>
      </w:r>
      <w:r w:rsidR="00CD47D7">
        <w:instrText xml:space="preserve"> ADDIN ZOTERO_ITEM CSL_CITATION {"citationID":"U0BPJ1Wr","properties":{"formattedCitation":"(Ray Hilborn 2011)","plainCitation":"(Ray Hilborn 2011)"},"citationItems":[{"id":101,"uris":["http://zotero.org/users/1951115/items/R7WZUHHA"],"uri":["http://zotero.org/users/1951115/items/R7WZUHHA"],"itemData":{"id":101,"type":"article-journal","title":"Future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r w:rsidR="00CD47D7">
        <w:rPr>
          <w:noProof/>
        </w:rPr>
        <w:t>(Ray Hilborn 2011)</w:t>
      </w:r>
      <w:r w:rsidR="00CD47D7">
        <w:fldChar w:fldCharType="end"/>
      </w:r>
      <w:r w:rsidR="00CD47D7">
        <w:t xml:space="preserve">. </w:t>
      </w:r>
      <w:r w:rsidR="00795F6E">
        <w:t xml:space="preserve">Moreover, fisheries science has been strongly influenced by statistical inference, where the goal is to describe observed data with as simple a model as possible </w:t>
      </w:r>
      <w:r w:rsidR="00795F6E">
        <w:fldChar w:fldCharType="begin"/>
      </w:r>
      <w:r w:rsidR="00795F6E">
        <w:instrText xml:space="preserve"> ADDIN ZOTERO_ITEM CSL_CITATION {"citationID":"thSsk0OO","properties":{"formattedCitation":"(Kuparinen et al. 2012; Burnham and Anderson 1998)","plainCitation":"(Kuparinen et al. 2012; Burnham and Anderson 1998)"},"citationItems":[{"id":6198,"uris":["http://zotero.org/users/1951115/items/EAN7T8PB"],"uri":["http://zotero.org/users/1951115/items/EAN7T8PB"],"itemData":{"id":6198,"type":"article-journal","title":"Increasing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A."},{"family":"Kuikka","given":"Sakari"}],"issued":{"date-parts":[["2012",6,1]]}}},{"id":3213,"uris":["http://zotero.org/users/1951115/items/Q5FJ8XRQ"],"uri":["http://zotero.org/users/1951115/items/Q5FJ8XRQ"],"itemData":{"id":3213,"type":"book","title":"Model Selection and Inference: A practical Information-Theoretic Approach","publisher":"Springer-Verlag","publisher-place":"New York","number-of-pages":"353","event-place":"New York","shortTitle":"Model Selection and Inference: A practical Information-Theoretic Approach","author":[{"family":"Burnham","given":"K.P."},{"family":"Anderson","given":"D.R."}],"issued":{"date-parts":[["1998"]]}}}],"schema":"https://github.com/citation-style-language/schema/raw/master/csl-citation.json"} </w:instrText>
      </w:r>
      <w:r w:rsidR="00795F6E">
        <w:fldChar w:fldCharType="separate"/>
      </w:r>
      <w:r w:rsidR="00795F6E">
        <w:rPr>
          <w:noProof/>
        </w:rPr>
        <w:t>(Kuparinen et al. 2012; Burnham and Anderson 1998)</w:t>
      </w:r>
      <w:r w:rsidR="00795F6E">
        <w:fldChar w:fldCharType="end"/>
      </w:r>
      <w:r w:rsidR="00795F6E">
        <w:t>.</w:t>
      </w:r>
      <w:r w:rsidR="00CD47D7">
        <w:t xml:space="preserve"> </w:t>
      </w:r>
      <w:r w:rsidR="00795F6E">
        <w:t xml:space="preserve">Any new models, data, or tools are also subject to </w:t>
      </w:r>
      <w:r w:rsidR="00CD47D7">
        <w:t xml:space="preserve">reviews by Fishery Management Councils Science and </w:t>
      </w:r>
      <w:r w:rsidR="00CD47D7">
        <w:lastRenderedPageBreak/>
        <w:t xml:space="preserve">Statistical Committee and outside reviewers. </w:t>
      </w:r>
      <w:r w:rsidR="00795F6E">
        <w:t xml:space="preserve">Together, these factors </w:t>
      </w:r>
      <w:r>
        <w:t xml:space="preserve">protect </w:t>
      </w:r>
      <w:r w:rsidR="00CD47D7">
        <w:t>an important</w:t>
      </w:r>
      <w:r>
        <w:t xml:space="preserve"> process </w:t>
      </w:r>
      <w:r w:rsidR="00795F6E">
        <w:t>influencing management de</w:t>
      </w:r>
      <w:r w:rsidR="00CD47D7">
        <w:t>cisions and ensure the use of</w:t>
      </w:r>
      <w:r>
        <w:t xml:space="preserve"> “best available science</w:t>
      </w:r>
      <w:r w:rsidR="00CD47D7">
        <w:t>.</w:t>
      </w:r>
      <w:r>
        <w:t xml:space="preserve">” </w:t>
      </w:r>
      <w:r w:rsidR="00CD47D7">
        <w:t xml:space="preserve">An unintended consequence may be that </w:t>
      </w:r>
      <w:r w:rsidR="008B0726">
        <w:t>this high burden of proof presents an obstacle</w:t>
      </w:r>
      <w:r w:rsidR="00795F6E">
        <w:t xml:space="preserve"> to</w:t>
      </w:r>
      <w:r w:rsidR="00C42518">
        <w:t xml:space="preserve"> even positive</w:t>
      </w:r>
      <w:r>
        <w:t xml:space="preserve"> change</w:t>
      </w:r>
      <w:r w:rsidR="00C42518">
        <w:t>s</w:t>
      </w:r>
      <w:r>
        <w:t xml:space="preserve">.  </w:t>
      </w:r>
    </w:p>
    <w:p w14:paraId="5E8E13D3" w14:textId="62145D9F" w:rsidR="009D07C8" w:rsidRDefault="009908F3" w:rsidP="00906A69">
      <w:pPr>
        <w:spacing w:line="480" w:lineRule="auto"/>
        <w:ind w:firstLine="720"/>
        <w:contextualSpacing/>
      </w:pPr>
      <w:r>
        <w:t>Developing new stock ass</w:t>
      </w:r>
      <w:r w:rsidR="007B504D">
        <w:t xml:space="preserve">essment models and data sources </w:t>
      </w:r>
      <w:r>
        <w:t xml:space="preserve">to inform them is a </w:t>
      </w:r>
      <w:r w:rsidR="00BC321E">
        <w:t xml:space="preserve">complex and </w:t>
      </w:r>
      <w:r>
        <w:t xml:space="preserve">creative </w:t>
      </w:r>
      <w:r w:rsidR="007B504D">
        <w:t xml:space="preserve">scientific </w:t>
      </w:r>
      <w:r>
        <w:t>process</w:t>
      </w:r>
      <w:r w:rsidR="00A14213">
        <w:t xml:space="preserve">. </w:t>
      </w:r>
      <w:r>
        <w:t>Creativity r</w:t>
      </w:r>
      <w:r w:rsidR="00A14213">
        <w:t>esearch suggests that n</w:t>
      </w:r>
      <w:r w:rsidR="00511590">
        <w:t xml:space="preserve">egative emotions </w:t>
      </w:r>
      <w:r w:rsidR="00A14213">
        <w:t xml:space="preserve">(such as those created by negative feedback from reviewers, or fears </w:t>
      </w:r>
      <w:r w:rsidR="00BC321E">
        <w:t>generated by</w:t>
      </w:r>
      <w:r w:rsidR="00A14213">
        <w:t xml:space="preserve"> large changes in stock status) can motivate improvement, </w:t>
      </w:r>
      <w:r w:rsidR="00511590">
        <w:t xml:space="preserve">for which creativity is required </w:t>
      </w:r>
      <w:r>
        <w:fldChar w:fldCharType="begin"/>
      </w:r>
      <w:r w:rsidR="00550B8B">
        <w:instrText xml:space="preserve"> ADDIN ZOTERO_ITEM CSL_CITATION {"citationID":"JG5pW5Ej","properties":{"formattedCitation":"(Rasulzada 2014)","plainCitation":"(Rasulzada 2014)"},"citationItems":[{"id":6117,"uris":["http://zotero.org/users/1951115/items/FRIBJV3G"],"uri":["http://zotero.org/users/1951115/items/FRIBJV3G"],"itemData":{"id":6117,"type":"article-journal","title":"Creativity at work and its relation to well-being","container-title":"Creativity research: An interdisciplinary and multidisciplinary research handbook","page":"171–190","source":"Google Scholar","author":[{"family":"Rasulzada","given":"Farida"}],"issued":{"date-parts":[["2014"]]}}}],"schema":"https://github.com/citation-style-language/schema/raw/master/csl-citation.json"} </w:instrText>
      </w:r>
      <w:r>
        <w:fldChar w:fldCharType="separate"/>
      </w:r>
      <w:r w:rsidR="00550B8B">
        <w:rPr>
          <w:noProof/>
        </w:rPr>
        <w:t>(Rasulzada 2014)</w:t>
      </w:r>
      <w:r>
        <w:fldChar w:fldCharType="end"/>
      </w:r>
      <w:r w:rsidR="00BC321E">
        <w:t>.</w:t>
      </w:r>
      <w:r w:rsidR="00511590">
        <w:t xml:space="preserve"> But, stress </w:t>
      </w:r>
      <w:r w:rsidR="00A14213">
        <w:t xml:space="preserve">(such as that created by being asked to produce results under very tight deadlines and in a public arena) </w:t>
      </w:r>
      <w:r w:rsidR="00511590">
        <w:t xml:space="preserve">can </w:t>
      </w:r>
      <w:r w:rsidR="00C63AD9">
        <w:t xml:space="preserve">also </w:t>
      </w:r>
      <w:r w:rsidR="00511590">
        <w:t>reduce creativity by reducing cognit</w:t>
      </w:r>
      <w:r w:rsidR="00887D97">
        <w:t xml:space="preserve">ive resources </w:t>
      </w:r>
      <w:r w:rsidR="00887D97">
        <w:fldChar w:fldCharType="begin"/>
      </w:r>
      <w:r w:rsidR="00887D97">
        <w:instrText xml:space="preserve"> ADDIN ZOTERO_ITEM CSL_CITATION {"citationID":"iAoBy95i","properties":{"formattedCitation":"(Fredrickson 2004)","plainCitation":"(Fredrickson 2004)"},"citationItems":[{"id":6299,"uris":["http://zotero.org/users/1951115/items/3GXVXQU7"],"uri":["http://zotero.org/users/1951115/items/3GXVXQU7"],"itemData":{"id":6299,"type":"article-journal","title":"The broaden-and-build theory of positive emotions.","container-title":"Philosophical Transactions of the Royal Society B: Biological Sciences","page":"1367","volume":"359","issue":"1449","source":"Google Scholar","author":[{"family":"Fredrickson","given":"Barbara L."}],"issued":{"date-parts":[["2004"]]}}}],"schema":"https://github.com/citation-style-language/schema/raw/master/csl-citation.json"} </w:instrText>
      </w:r>
      <w:r w:rsidR="00887D97">
        <w:fldChar w:fldCharType="separate"/>
      </w:r>
      <w:r w:rsidR="00887D97">
        <w:rPr>
          <w:noProof/>
        </w:rPr>
        <w:t>(Fredrickson 2004)</w:t>
      </w:r>
      <w:r w:rsidR="00887D97">
        <w:fldChar w:fldCharType="end"/>
      </w:r>
      <w:r w:rsidR="001A6227">
        <w:t xml:space="preserve">. </w:t>
      </w:r>
      <w:r w:rsidR="00511590">
        <w:t>Bureaucratic climate</w:t>
      </w:r>
      <w:r w:rsidR="001A6227">
        <w:t>s</w:t>
      </w:r>
      <w:r w:rsidR="00511590">
        <w:t xml:space="preserve"> can t</w:t>
      </w:r>
      <w:r w:rsidR="001A6227">
        <w:t>hreaten employee creativity</w:t>
      </w:r>
      <w:r w:rsidR="00C63AD9">
        <w:t xml:space="preserve"> </w:t>
      </w:r>
      <w:r w:rsidR="00884D69">
        <w:t xml:space="preserve">by fostering </w:t>
      </w:r>
      <w:r w:rsidR="007B504D">
        <w:t xml:space="preserve">a </w:t>
      </w:r>
      <w:r w:rsidR="00884D69">
        <w:t xml:space="preserve">fear of </w:t>
      </w:r>
      <w:r w:rsidR="001A6227">
        <w:t xml:space="preserve">failure and risk avoidance </w:t>
      </w:r>
      <w:r w:rsidR="007B504D">
        <w:fldChar w:fldCharType="begin"/>
      </w:r>
      <w:r w:rsidR="007B504D">
        <w:instrText xml:space="preserve"> ADDIN ZOTERO_ITEM CSL_CITATION {"citationID":"e9bML69N","properties":{"formattedCitation":"(Ford 1996)","plainCitation":"(Ford 1996)"},"citationItems":[{"id":6301,"uris":["http://zotero.org/users/1951115/items/6DZ2DCGJ"],"uri":["http://zotero.org/users/1951115/items/6DZ2DCGJ"],"itemData":{"id":6301,"type":"article-journal","title":"A theory of individual creative action in multiple social domains","container-title":"Academy of Management review","page":"1112–1142","volume":"21","issue":"4","source":"Google Scholar","author":[{"family":"Ford","given":"Cameron M."}],"issued":{"date-parts":[["1996"]]}}}],"schema":"https://github.com/citation-style-language/schema/raw/master/csl-citation.json"} </w:instrText>
      </w:r>
      <w:r w:rsidR="007B504D">
        <w:fldChar w:fldCharType="separate"/>
      </w:r>
      <w:r w:rsidR="007B504D">
        <w:rPr>
          <w:noProof/>
        </w:rPr>
        <w:t>(Ford 1996)</w:t>
      </w:r>
      <w:r w:rsidR="007B504D">
        <w:fldChar w:fldCharType="end"/>
      </w:r>
      <w:r w:rsidR="007B504D">
        <w:t>. Considering</w:t>
      </w:r>
      <w:r w:rsidR="001A6227">
        <w:t xml:space="preserve"> the </w:t>
      </w:r>
      <w:r w:rsidR="007B504D">
        <w:t xml:space="preserve">institutional </w:t>
      </w:r>
      <w:r w:rsidR="001A6227">
        <w:t xml:space="preserve">context surrounding </w:t>
      </w:r>
      <w:r w:rsidR="00C01250">
        <w:t>stock assessment</w:t>
      </w:r>
      <w:r w:rsidR="007B504D">
        <w:t>s</w:t>
      </w:r>
      <w:r w:rsidR="00C01250">
        <w:t xml:space="preserve"> </w:t>
      </w:r>
      <w:r w:rsidR="007B504D">
        <w:t xml:space="preserve">could create opportunities to improve the process.  For example, </w:t>
      </w:r>
      <w:r w:rsidR="00562146">
        <w:t xml:space="preserve">exploring potential ecosystem expansions to assessment models </w:t>
      </w:r>
      <w:r w:rsidR="008E0FDD">
        <w:t xml:space="preserve">first </w:t>
      </w:r>
      <w:r w:rsidR="00562146">
        <w:t xml:space="preserve">using management strategy evaluations </w:t>
      </w:r>
      <w:r w:rsidR="008E0FDD">
        <w:t>can provide some breathing room</w:t>
      </w:r>
      <w:r w:rsidR="00562146">
        <w:t xml:space="preserve"> from the </w:t>
      </w:r>
      <w:r w:rsidR="008E0FDD">
        <w:t xml:space="preserve">management decisions on </w:t>
      </w:r>
      <w:r w:rsidR="00562146">
        <w:t>catch-levels</w:t>
      </w:r>
      <w:r w:rsidR="008E0FDD">
        <w:t xml:space="preserve">. Including ecosystem scientists on assessment teams is another way to encourage broader ecosystem considerations.  </w:t>
      </w:r>
      <w:r w:rsidR="00C01250">
        <w:t xml:space="preserve"> </w:t>
      </w:r>
      <w:r w:rsidR="008E0FDD">
        <w:t>Some</w:t>
      </w:r>
      <w:r w:rsidR="00C01250">
        <w:t xml:space="preserve"> regions</w:t>
      </w:r>
      <w:r w:rsidR="00F34994">
        <w:t xml:space="preserve"> have developed terms of reference </w:t>
      </w:r>
      <w:r w:rsidR="008E0FDD">
        <w:t xml:space="preserve">for assessments </w:t>
      </w:r>
      <w:r w:rsidR="00F34994">
        <w:t xml:space="preserve">that recommend </w:t>
      </w:r>
      <w:r w:rsidR="004150BB">
        <w:t>consult</w:t>
      </w:r>
      <w:r w:rsidR="008E0FDD">
        <w:t>ing with or including</w:t>
      </w:r>
      <w:r w:rsidR="004150BB">
        <w:t xml:space="preserve"> ecosystem scientists</w:t>
      </w:r>
      <w:r w:rsidR="008E0FDD">
        <w:t xml:space="preserve"> (</w:t>
      </w:r>
      <w:proofErr w:type="spellStart"/>
      <w:r w:rsidR="008E0FDD">
        <w:t>eg</w:t>
      </w:r>
      <w:proofErr w:type="spellEnd"/>
      <w:r w:rsidR="008E0FDD">
        <w:t>. Pacific Council, 2017, o</w:t>
      </w:r>
      <w:r w:rsidR="004150BB">
        <w:t>t</w:t>
      </w:r>
      <w:r w:rsidR="008E0FDD">
        <w:t>h</w:t>
      </w:r>
      <w:r w:rsidR="004150BB">
        <w:t>ers?)</w:t>
      </w:r>
      <w:r w:rsidR="008B0726">
        <w:t xml:space="preserve"> or explicitly require ecosystem factors to be considered.  For example, the 2014 butterfish assessment </w:t>
      </w:r>
      <w:commentRangeStart w:id="73"/>
      <w:r w:rsidR="008B0726">
        <w:t>included the following term of reference</w:t>
      </w:r>
      <w:commentRangeEnd w:id="73"/>
      <w:r w:rsidR="00906A69">
        <w:rPr>
          <w:rStyle w:val="CommentReference"/>
          <w:rFonts w:ascii="Times New Roman" w:hAnsi="Times New Roman"/>
        </w:rPr>
        <w:commentReference w:id="73"/>
      </w:r>
      <w:r w:rsidR="008B0726">
        <w:t>: “</w:t>
      </w:r>
      <w:r w:rsidR="00906A69">
        <w:t>3. Characterize oceanographic and habitat data as it pertains to butterfish distribution and availability. If possible, integrate the results into the stock assessment (TOR-5).”</w:t>
      </w:r>
    </w:p>
    <w:p w14:paraId="5A8B8834" w14:textId="2C7A881B" w:rsidR="00816842" w:rsidRDefault="00816842" w:rsidP="00A14213">
      <w:pPr>
        <w:spacing w:line="480" w:lineRule="auto"/>
        <w:ind w:firstLine="720"/>
        <w:contextualSpacing/>
      </w:pPr>
      <w:commentRangeStart w:id="74"/>
      <w:r>
        <w:t xml:space="preserve">One productive approach to expanding the use of ecosystem considerations in stock assessments is to develop separate “research” and “operational” tracks for stock assessments.  Research track assessments would have greater flexibility to innovate without being constrained by the tight timelines and need for demonstrated robustness associated with operational assessments and their formal review process.  A mechanism would be needed to </w:t>
      </w:r>
      <w:r w:rsidR="007F4AB6">
        <w:t>move successful innovations from the research track into the operational assessment.  Currently, “benchmark” assessments provide some opportunity to innovate, but they are still constrained by the existing review process and intense assessment schedule.</w:t>
      </w:r>
      <w:r>
        <w:t xml:space="preserve"> </w:t>
      </w:r>
      <w:commentRangeEnd w:id="74"/>
      <w:r w:rsidR="007F4AB6">
        <w:rPr>
          <w:rStyle w:val="CommentReference"/>
          <w:rFonts w:ascii="Times New Roman" w:hAnsi="Times New Roman"/>
        </w:rPr>
        <w:commentReference w:id="74"/>
      </w:r>
    </w:p>
    <w:p w14:paraId="5ADCE470" w14:textId="43C29D5D" w:rsidR="004150BB" w:rsidRDefault="004150BB" w:rsidP="00A14213">
      <w:pPr>
        <w:spacing w:line="480" w:lineRule="auto"/>
        <w:ind w:firstLine="720"/>
        <w:contextualSpacing/>
      </w:pPr>
      <w:r>
        <w:lastRenderedPageBreak/>
        <w:t>Expanding stock assessments to include more consideration of fishery and ecosystem intera</w:t>
      </w:r>
      <w:r w:rsidR="007B504D">
        <w:t>c</w:t>
      </w:r>
      <w:r>
        <w:t>tions is only one way these considerations can influence the management pr</w:t>
      </w:r>
      <w:r w:rsidR="008E0FDD">
        <w:t>ocess.  Others may be equally or</w:t>
      </w:r>
      <w:r>
        <w:t xml:space="preserve"> more influential.  Stock assessments </w:t>
      </w:r>
      <w:r w:rsidR="00906A69">
        <w:t>estimate stock status relative to reference points</w:t>
      </w:r>
      <w:r>
        <w:t xml:space="preserve">, which </w:t>
      </w:r>
      <w:r w:rsidR="00906A69">
        <w:t xml:space="preserve">in turn </w:t>
      </w:r>
      <w:r>
        <w:t xml:space="preserve">influences the recommended catch.  </w:t>
      </w:r>
      <w:r w:rsidR="00906A69">
        <w:t xml:space="preserve">This influence of estimated status on recommended catch is made explicit in harvest control rules.  </w:t>
      </w:r>
      <w:r>
        <w:t xml:space="preserve">The form of the control rule (how catch should change with biomass), and reference points (targets or limits) </w:t>
      </w:r>
      <w:r w:rsidR="008E0FDD">
        <w:t>are another target for including</w:t>
      </w:r>
      <w:r>
        <w:t xml:space="preserve"> ecosystem information</w:t>
      </w:r>
      <w:r w:rsidR="007164AB">
        <w:t xml:space="preserve"> </w:t>
      </w:r>
      <w:r w:rsidR="007164AB">
        <w:fldChar w:fldCharType="begin"/>
      </w:r>
      <w:r w:rsidR="00ED576B">
        <w:instrText xml:space="preserve"> ADDIN ZOTERO_ITEM CSL_CITATION {"citationID":"Qna83kiD","properties":{"formattedCitation":"(e.g., Holsman et al. 2016; Patrick and Link 2015b; Punt et al. 2014)","plainCitation":"(e.g., Holsman et al. 2016; Patrick and Link 2015b; Punt et al. 2014)"},"citationItems":[{"id":6215,"uris":["http://zotero.org/users/1951115/items/RWJ5TQFK"],"uri":["http://zotero.org/users/1951115/items/RWJ5TQFK"],"itemData":{"id":6215,"type":"article-journal","title":"A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r w:rsidR="007164AB">
        <w:rPr>
          <w:noProof/>
        </w:rPr>
        <w:t>(e.g., Holsman et al. 2016; Patrick and Link 2015b; Punt et al. 2014)</w:t>
      </w:r>
      <w:r w:rsidR="007164AB">
        <w:fldChar w:fldCharType="end"/>
      </w:r>
      <w:r>
        <w:t>.  For example, the control rule for Pacific sardine depends on temperature (CPS FMP).  Moreover, a control rule translates biomass into allowed catch</w:t>
      </w:r>
      <w:r w:rsidR="007164AB">
        <w:t xml:space="preserve"> (ABC- allowable biological catch)</w:t>
      </w:r>
      <w:r>
        <w:t xml:space="preserve">, but actually </w:t>
      </w:r>
      <w:r w:rsidR="007164AB">
        <w:t xml:space="preserve">setting catch limits (TAC- total allowable catch) is a separate decision, which could also be influenced qualitative or quantitatively by ecosystem </w:t>
      </w:r>
      <w:r w:rsidR="009D43F4">
        <w:t>status</w:t>
      </w:r>
      <w:r w:rsidR="007164AB">
        <w:t xml:space="preserve"> (e.g. </w:t>
      </w:r>
      <w:proofErr w:type="spellStart"/>
      <w:r w:rsidR="007164AB">
        <w:t>Zador</w:t>
      </w:r>
      <w:proofErr w:type="spellEnd"/>
      <w:r w:rsidR="007164AB">
        <w:t xml:space="preserve"> et al. 2017) or other </w:t>
      </w:r>
      <w:r w:rsidR="00265DA0">
        <w:t xml:space="preserve">biophysical or human system </w:t>
      </w:r>
      <w:r w:rsidR="007164AB">
        <w:t xml:space="preserve">considerations </w:t>
      </w:r>
      <w:r w:rsidR="008E0FDD">
        <w:fldChar w:fldCharType="begin"/>
      </w:r>
      <w:r w:rsidR="00265DA0">
        <w:instrText xml:space="preserve"> ADDIN ZOTERO_ITEM CSL_CITATION {"citationID":"QMVFTKkU","properties":{"formattedCitation":"(Patrick and Link 2015b; Levin 2014)","plainCitation":"(Patrick and Link 2015b; Levin 2014)"},"citationItems":[{"id":249,"uris":["http://zotero.org/users/1951115/items/29RDX7WC"],"uri":["http://zotero.org/users/1951115/items/29RDX7WC"],"itemData":{"id":249,"type":"article-journal","title":"Hidden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S."}],"issued":{"date-parts":[["2015",12]]}}},{"id":106,"uris":["http://zotero.org/users/1951115/items/M84XWMWP"],"uri":["http://zotero.org/users/1951115/items/M84XWMWP"],"itemData":{"id":106,"type":"article-journal","title":"New Conservation for the Anthropocene Ocean","container-title":"Conservation Letters","source":"Google Scholar","URL":"http://onlinelibrary.wiley.com/doi/10.1111/conl.12108/abstract","author":[{"family":"Levin","given":"Phillip S."}],"issued":{"date-parts":[["2014"]]},"accessed":{"date-parts":[["2014",11,10]]}}}],"schema":"https://github.com/citation-style-language/schema/raw/master/csl-citation.json"} </w:instrText>
      </w:r>
      <w:r w:rsidR="008E0FDD">
        <w:fldChar w:fldCharType="separate"/>
      </w:r>
      <w:r w:rsidR="00265DA0">
        <w:rPr>
          <w:noProof/>
        </w:rPr>
        <w:t>(Patrick and Link 2015b; Levin 2014)</w:t>
      </w:r>
      <w:r w:rsidR="008E0FDD">
        <w:fldChar w:fldCharType="end"/>
      </w:r>
      <w:r w:rsidR="007164AB">
        <w:t xml:space="preserve">. </w:t>
      </w:r>
    </w:p>
    <w:p w14:paraId="4E2EA095" w14:textId="3A2E510E"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also opportunities</w:t>
      </w:r>
      <w:r w:rsidR="007230D6">
        <w:t xml:space="preserve"> for </w:t>
      </w:r>
      <w:r>
        <w:t>fur</w:t>
      </w:r>
      <w:r w:rsidR="00E30FBF">
        <w:t xml:space="preserve">ther expansion of assessments moving forward. </w:t>
      </w:r>
      <w:r w:rsidR="007230D6">
        <w:t xml:space="preserve">Our results can inform future decisions about developing guidelines for </w:t>
      </w:r>
      <w:r w:rsidR="00E30FBF">
        <w:t xml:space="preserve">prioritizing </w:t>
      </w:r>
      <w:r w:rsidR="007230D6">
        <w:t>assessments and funding opportunities to improve 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140D1009" w:rsidR="00E30FBF" w:rsidRPr="00E30FBF" w:rsidRDefault="00E30FBF" w:rsidP="00E30FBF">
      <w:pPr>
        <w:spacing w:line="480" w:lineRule="auto"/>
        <w:contextualSpacing/>
      </w:pPr>
      <w:r>
        <w:t xml:space="preserve">This work emerged from discussions with the </w:t>
      </w:r>
      <w:proofErr w:type="spellStart"/>
      <w:r>
        <w:t>Lenfest</w:t>
      </w:r>
      <w:proofErr w:type="spellEnd"/>
      <w:r>
        <w:t xml:space="preserve"> Fishery Ecosystem Task force supported by the </w:t>
      </w:r>
      <w:proofErr w:type="spellStart"/>
      <w:r>
        <w:t>Lenfest</w:t>
      </w:r>
      <w:proofErr w:type="spellEnd"/>
      <w:r>
        <w:t xml:space="preserve"> Ocean Program.  We thank the task force members for their input on earlier versions of our analysis, and Rick </w:t>
      </w:r>
      <w:proofErr w:type="spellStart"/>
      <w:r>
        <w:t>Methot</w:t>
      </w:r>
      <w:proofErr w:type="spellEnd"/>
      <w:r>
        <w:t xml:space="preserve"> and Stacey Miller for facilitating our access to the NOAA Species Information System database. 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69485458" w14:textId="77777777" w:rsidR="00265DA0" w:rsidRPr="00265DA0" w:rsidRDefault="0053165C" w:rsidP="00265DA0">
      <w:pPr>
        <w:pStyle w:val="Bibliography"/>
        <w:rPr>
          <w:rFonts w:ascii="Cambria"/>
        </w:rPr>
      </w:pPr>
      <w:r>
        <w:fldChar w:fldCharType="begin"/>
      </w:r>
      <w:r w:rsidR="00795F6E">
        <w:instrText xml:space="preserve"> ADDIN ZOTERO_BIBL {"custom":[]} CSL_BIBLIOGRAPHY </w:instrText>
      </w:r>
      <w:r>
        <w:fldChar w:fldCharType="separate"/>
      </w:r>
      <w:r w:rsidR="00265DA0" w:rsidRPr="00265DA0">
        <w:rPr>
          <w:rFonts w:ascii="Cambria"/>
        </w:rPr>
        <w:t xml:space="preserve">Arkema, Katie K., Sarah C. Abramson, and Bryan M. Dewsbury. 2006. “Marine Ecosystem-Based Management: From Characterization to Implementation.” </w:t>
      </w:r>
      <w:r w:rsidR="00265DA0" w:rsidRPr="00265DA0">
        <w:rPr>
          <w:rFonts w:ascii="Cambria"/>
          <w:i/>
          <w:iCs/>
        </w:rPr>
        <w:t>Frontiers in Ecology and the Environment</w:t>
      </w:r>
      <w:r w:rsidR="00265DA0" w:rsidRPr="00265DA0">
        <w:rPr>
          <w:rFonts w:ascii="Cambria"/>
        </w:rPr>
        <w:t xml:space="preserve"> 4 (10): 525–532.</w:t>
      </w:r>
    </w:p>
    <w:p w14:paraId="16D89095" w14:textId="77777777" w:rsidR="00265DA0" w:rsidRPr="00265DA0" w:rsidRDefault="00265DA0" w:rsidP="00265DA0">
      <w:pPr>
        <w:pStyle w:val="Bibliography"/>
        <w:rPr>
          <w:rFonts w:ascii="Cambria"/>
        </w:rPr>
      </w:pPr>
      <w:r w:rsidRPr="00265DA0">
        <w:rPr>
          <w:rFonts w:ascii="Cambria"/>
        </w:rPr>
        <w:lastRenderedPageBreak/>
        <w:t xml:space="preserve">Berkes, Fikret. 2012. “Implementing Ecosystem-Based Management: Evolution or Revolution?” </w:t>
      </w:r>
      <w:r w:rsidRPr="00265DA0">
        <w:rPr>
          <w:rFonts w:ascii="Cambria"/>
          <w:i/>
          <w:iCs/>
        </w:rPr>
        <w:t>Fish and Fisheries</w:t>
      </w:r>
      <w:r w:rsidRPr="00265DA0">
        <w:rPr>
          <w:rFonts w:ascii="Cambria"/>
        </w:rPr>
        <w:t xml:space="preserve"> 13 (4): 465–76. doi:10.1111/j.1467-2979.2011.00452.x.</w:t>
      </w:r>
    </w:p>
    <w:p w14:paraId="0D2F6B17" w14:textId="77777777" w:rsidR="00265DA0" w:rsidRPr="00265DA0" w:rsidRDefault="00265DA0" w:rsidP="00265DA0">
      <w:pPr>
        <w:pStyle w:val="Bibliography"/>
        <w:rPr>
          <w:rFonts w:ascii="Cambria"/>
        </w:rPr>
      </w:pPr>
      <w:r w:rsidRPr="00265DA0">
        <w:rPr>
          <w:rFonts w:ascii="Cambria"/>
        </w:rPr>
        <w:t xml:space="preserve">Bundy, Alida, Ratana Chuenpagdee, Svein Jentoft, and Robin Mahon. 2008. “If Science Is Not the Answer, What Is? An Alternative Governance Model for the World’s Fisheries.” </w:t>
      </w:r>
      <w:r w:rsidRPr="00265DA0">
        <w:rPr>
          <w:rFonts w:ascii="Cambria"/>
          <w:i/>
          <w:iCs/>
        </w:rPr>
        <w:t>Frontiers in Ecology and the Environment</w:t>
      </w:r>
      <w:r w:rsidRPr="00265DA0">
        <w:rPr>
          <w:rFonts w:ascii="Cambria"/>
        </w:rPr>
        <w:t xml:space="preserve"> 6 (3): 152–155.</w:t>
      </w:r>
    </w:p>
    <w:p w14:paraId="6F2C055A" w14:textId="77777777" w:rsidR="00265DA0" w:rsidRPr="00265DA0" w:rsidRDefault="00265DA0" w:rsidP="00265DA0">
      <w:pPr>
        <w:pStyle w:val="Bibliography"/>
        <w:rPr>
          <w:rFonts w:ascii="Cambria"/>
        </w:rPr>
      </w:pPr>
      <w:r w:rsidRPr="00265DA0">
        <w:rPr>
          <w:rFonts w:ascii="Cambria"/>
        </w:rPr>
        <w:t xml:space="preserve">Burnham, K.P., and D.R. Anderson. 1998. </w:t>
      </w:r>
      <w:r w:rsidRPr="00265DA0">
        <w:rPr>
          <w:rFonts w:ascii="Cambria"/>
          <w:i/>
          <w:iCs/>
        </w:rPr>
        <w:t>Model Selection and Inference: A Practical Information-Theoretic Approach</w:t>
      </w:r>
      <w:r w:rsidRPr="00265DA0">
        <w:rPr>
          <w:rFonts w:ascii="Cambria"/>
        </w:rPr>
        <w:t>. New York: Springer-Verlag.</w:t>
      </w:r>
    </w:p>
    <w:p w14:paraId="06D65026" w14:textId="77777777" w:rsidR="00265DA0" w:rsidRPr="00265DA0" w:rsidRDefault="00265DA0" w:rsidP="00265DA0">
      <w:pPr>
        <w:pStyle w:val="Bibliography"/>
        <w:rPr>
          <w:rFonts w:ascii="Cambria"/>
        </w:rPr>
      </w:pPr>
      <w:r w:rsidRPr="00265DA0">
        <w:rPr>
          <w:rFonts w:ascii="Cambria"/>
        </w:rPr>
        <w:t xml:space="preserve">Christie, Patrick, David L. Fluharty, Alan T. White, Liza Eisma-Osorio, and William Jatulan. 2007. “Assessing the Feasibility of Ecosystem-Based Fisheries Management in Tropical Contexts.” </w:t>
      </w:r>
      <w:r w:rsidRPr="00265DA0">
        <w:rPr>
          <w:rFonts w:ascii="Cambria"/>
          <w:i/>
          <w:iCs/>
        </w:rPr>
        <w:t>Marine Policy</w:t>
      </w:r>
      <w:r w:rsidRPr="00265DA0">
        <w:rPr>
          <w:rFonts w:ascii="Cambria"/>
        </w:rPr>
        <w:t xml:space="preserve"> 31 (3): 239–50. doi:10.1016/j.marpol.2006.08.001.</w:t>
      </w:r>
    </w:p>
    <w:p w14:paraId="66CD7E6B" w14:textId="77777777" w:rsidR="00265DA0" w:rsidRPr="00265DA0" w:rsidRDefault="00265DA0" w:rsidP="00265DA0">
      <w:pPr>
        <w:pStyle w:val="Bibliography"/>
        <w:rPr>
          <w:rFonts w:ascii="Cambria"/>
        </w:rPr>
      </w:pPr>
      <w:r w:rsidRPr="00265DA0">
        <w:rPr>
          <w:rFonts w:ascii="Cambria"/>
        </w:rPr>
        <w:t xml:space="preserve">Cowan, James H., Jake C. Rice, Carl J. Walters, Ray Hilborn, Timothy E. Essington, John W. Day, and Kevin M. Boswell. 2012. “Challenges for Implementing an Ecosystem Approach to Fisheries Management.” </w:t>
      </w:r>
      <w:r w:rsidRPr="00265DA0">
        <w:rPr>
          <w:rFonts w:ascii="Cambria"/>
          <w:i/>
          <w:iCs/>
        </w:rPr>
        <w:t>Marine and Coastal Fisheries</w:t>
      </w:r>
      <w:r w:rsidRPr="00265DA0">
        <w:rPr>
          <w:rFonts w:ascii="Cambria"/>
        </w:rPr>
        <w:t xml:space="preserve"> 4 (1): 496–510. doi:10.1080/19425120.2012.690825.</w:t>
      </w:r>
    </w:p>
    <w:p w14:paraId="7477CD0C" w14:textId="77777777" w:rsidR="00265DA0" w:rsidRPr="00265DA0" w:rsidRDefault="00265DA0" w:rsidP="00265DA0">
      <w:pPr>
        <w:pStyle w:val="Bibliography"/>
        <w:rPr>
          <w:rFonts w:ascii="Cambria"/>
        </w:rPr>
      </w:pPr>
      <w:r w:rsidRPr="00265DA0">
        <w:rPr>
          <w:rFonts w:ascii="Cambria"/>
        </w:rPr>
        <w:t xml:space="preserve">Dickey-Collas, M., G. H. Engelhard, A. Rindorf, K. Raab, S. Smout, G. Aarts, M. van Deurs, et al. 2013. “Ecosystem-Based Management Objectives for the North Sea: Riding the Forage Fish Rollercoaster.” </w:t>
      </w:r>
      <w:r w:rsidRPr="00265DA0">
        <w:rPr>
          <w:rFonts w:ascii="Cambria"/>
          <w:i/>
          <w:iCs/>
        </w:rPr>
        <w:t>ICES Journal of Marine Science</w:t>
      </w:r>
      <w:r w:rsidRPr="00265DA0">
        <w:rPr>
          <w:rFonts w:ascii="Cambria"/>
        </w:rPr>
        <w:t>. doi:10.1093/icesjms/fst075.</w:t>
      </w:r>
    </w:p>
    <w:p w14:paraId="33024111" w14:textId="77777777" w:rsidR="00265DA0" w:rsidRPr="00265DA0" w:rsidRDefault="00265DA0" w:rsidP="00265DA0">
      <w:pPr>
        <w:pStyle w:val="Bibliography"/>
        <w:rPr>
          <w:rFonts w:ascii="Cambria"/>
        </w:rPr>
      </w:pPr>
      <w:r w:rsidRPr="00265DA0">
        <w:rPr>
          <w:rFonts w:ascii="Cambria"/>
        </w:rPr>
        <w:t xml:space="preserve">Directive, Marine Strategy Framework. 2008. “Directive 2008/56/EC of the European Parliament and of the Council of 17 June 2008 Establishing a Framework for Community Action in the Field of Marine Environmental Policy.” </w:t>
      </w:r>
      <w:r w:rsidRPr="00265DA0">
        <w:rPr>
          <w:rFonts w:ascii="Cambria"/>
          <w:i/>
          <w:iCs/>
        </w:rPr>
        <w:t>Official Journal of the European Union L</w:t>
      </w:r>
      <w:r w:rsidRPr="00265DA0">
        <w:rPr>
          <w:rFonts w:ascii="Cambria"/>
        </w:rPr>
        <w:t xml:space="preserve"> 164: 19–40.</w:t>
      </w:r>
    </w:p>
    <w:p w14:paraId="7886FED1" w14:textId="77777777" w:rsidR="00265DA0" w:rsidRPr="00265DA0" w:rsidRDefault="00265DA0" w:rsidP="00265DA0">
      <w:pPr>
        <w:pStyle w:val="Bibliography"/>
        <w:rPr>
          <w:rFonts w:ascii="Cambria"/>
        </w:rPr>
      </w:pPr>
      <w:r w:rsidRPr="00265DA0">
        <w:rPr>
          <w:rFonts w:ascii="Cambria"/>
        </w:rPr>
        <w:t>Essington, T. E., P. S. Levin, K.N. Marshall, L. E. Koehn, L.G. Anderson, A. Bundy, Courtney Carothers, et al. 2016. “Building Effective Fishery Ecosystem Plans: A Report from the Lenfest Fishery Ecosystem Task Force.” Washington, D.C.: Lenfest Ocean Program.</w:t>
      </w:r>
    </w:p>
    <w:p w14:paraId="6DEA895D" w14:textId="77777777" w:rsidR="00265DA0" w:rsidRPr="00265DA0" w:rsidRDefault="00265DA0" w:rsidP="00265DA0">
      <w:pPr>
        <w:pStyle w:val="Bibliography"/>
        <w:rPr>
          <w:rFonts w:ascii="Cambria"/>
        </w:rPr>
      </w:pPr>
      <w:r w:rsidRPr="00265DA0">
        <w:rPr>
          <w:rFonts w:ascii="Cambria"/>
        </w:rPr>
        <w:t xml:space="preserve">Essington, T. E., P. E. Moriarty, H. E. Froehlich, E. E. Hodgson, L. E. Koehn, K. L. Oken, M. C. Siple, and C. C. Stawitz. 2015. “Fishing Amplifies Forage Fish Population Collapses.” </w:t>
      </w:r>
      <w:r w:rsidRPr="00265DA0">
        <w:rPr>
          <w:rFonts w:ascii="Cambria"/>
          <w:i/>
          <w:iCs/>
        </w:rPr>
        <w:t>Proc Natl Acad Sci U S A</w:t>
      </w:r>
      <w:r w:rsidRPr="00265DA0">
        <w:rPr>
          <w:rFonts w:ascii="Cambria"/>
        </w:rPr>
        <w:t xml:space="preserve"> 112 (21): 6648–52. doi:10.1073/pnas.1422020112.</w:t>
      </w:r>
    </w:p>
    <w:p w14:paraId="59A4B549" w14:textId="77777777" w:rsidR="00265DA0" w:rsidRPr="00265DA0" w:rsidRDefault="00265DA0" w:rsidP="00265DA0">
      <w:pPr>
        <w:pStyle w:val="Bibliography"/>
        <w:rPr>
          <w:rFonts w:ascii="Cambria"/>
        </w:rPr>
      </w:pPr>
      <w:r w:rsidRPr="00265DA0">
        <w:rPr>
          <w:rFonts w:ascii="Cambria"/>
        </w:rPr>
        <w:t>FAO. 2003. “Fisheries Management. 2. The Ecosystem Approach to Fisheries.” 4 Suppl. 2. FAO Technical Guidelines for Responsible Fisheries. Rome, Italy.</w:t>
      </w:r>
    </w:p>
    <w:p w14:paraId="1ECB9F24" w14:textId="77777777" w:rsidR="00265DA0" w:rsidRPr="00265DA0" w:rsidRDefault="00265DA0" w:rsidP="00265DA0">
      <w:pPr>
        <w:pStyle w:val="Bibliography"/>
        <w:rPr>
          <w:rFonts w:ascii="Cambria"/>
        </w:rPr>
      </w:pPr>
      <w:r w:rsidRPr="00265DA0">
        <w:rPr>
          <w:rFonts w:ascii="Cambria"/>
        </w:rPr>
        <w:t xml:space="preserve">Ford, Cameron M. 1996. “A Theory of Individual Creative Action in Multiple Social Domains.” </w:t>
      </w:r>
      <w:r w:rsidRPr="00265DA0">
        <w:rPr>
          <w:rFonts w:ascii="Cambria"/>
          <w:i/>
          <w:iCs/>
        </w:rPr>
        <w:t>Academy of Management Review</w:t>
      </w:r>
      <w:r w:rsidRPr="00265DA0">
        <w:rPr>
          <w:rFonts w:ascii="Cambria"/>
        </w:rPr>
        <w:t xml:space="preserve"> 21 (4): 1112–1142.</w:t>
      </w:r>
    </w:p>
    <w:p w14:paraId="04A4F7F5" w14:textId="77777777" w:rsidR="00265DA0" w:rsidRPr="00265DA0" w:rsidRDefault="00265DA0" w:rsidP="00265DA0">
      <w:pPr>
        <w:pStyle w:val="Bibliography"/>
        <w:rPr>
          <w:rFonts w:ascii="Cambria"/>
        </w:rPr>
      </w:pPr>
      <w:r w:rsidRPr="00265DA0">
        <w:rPr>
          <w:rFonts w:ascii="Cambria"/>
        </w:rPr>
        <w:t xml:space="preserve">Fredrickson, Barbara L. 2004. “The Broaden-and-Build Theory of Positive Emotions.” </w:t>
      </w:r>
      <w:r w:rsidRPr="00265DA0">
        <w:rPr>
          <w:rFonts w:ascii="Cambria"/>
          <w:i/>
          <w:iCs/>
        </w:rPr>
        <w:t>Philosophical Transactions of the Royal Society B: Biological Sciences</w:t>
      </w:r>
      <w:r w:rsidRPr="00265DA0">
        <w:rPr>
          <w:rFonts w:ascii="Cambria"/>
        </w:rPr>
        <w:t xml:space="preserve"> 359 (1449): 1367.</w:t>
      </w:r>
    </w:p>
    <w:p w14:paraId="47C9173E" w14:textId="77777777" w:rsidR="00265DA0" w:rsidRPr="00265DA0" w:rsidRDefault="00265DA0" w:rsidP="00265DA0">
      <w:pPr>
        <w:pStyle w:val="Bibliography"/>
        <w:rPr>
          <w:rFonts w:ascii="Cambria"/>
        </w:rPr>
      </w:pPr>
      <w:r w:rsidRPr="00265DA0">
        <w:rPr>
          <w:rFonts w:ascii="Cambria"/>
        </w:rPr>
        <w:t xml:space="preserve">Hilborn, R., J.M. Orensanz, and A.M. Parma. 2005. “Institutions, Incentives and the Future of Fisheries.” </w:t>
      </w:r>
      <w:r w:rsidRPr="00265DA0">
        <w:rPr>
          <w:rFonts w:ascii="Cambria"/>
          <w:i/>
          <w:iCs/>
        </w:rPr>
        <w:t>Philosophical Transactions of the Royal Society of London, Series B: Biological Sciences</w:t>
      </w:r>
      <w:r w:rsidRPr="00265DA0">
        <w:rPr>
          <w:rFonts w:ascii="Cambria"/>
        </w:rPr>
        <w:t xml:space="preserve"> 360: 47–57.</w:t>
      </w:r>
    </w:p>
    <w:p w14:paraId="088D89EE" w14:textId="77777777" w:rsidR="00265DA0" w:rsidRPr="00265DA0" w:rsidRDefault="00265DA0" w:rsidP="00265DA0">
      <w:pPr>
        <w:pStyle w:val="Bibliography"/>
        <w:rPr>
          <w:rFonts w:ascii="Cambria"/>
        </w:rPr>
      </w:pPr>
      <w:r w:rsidRPr="00265DA0">
        <w:rPr>
          <w:rFonts w:ascii="Cambria"/>
        </w:rPr>
        <w:t xml:space="preserve">Hilborn, Ray. 2011. “Future Directions in Ecosystem Based Fisheries Management: A Personal Perspective.” </w:t>
      </w:r>
      <w:r w:rsidRPr="00265DA0">
        <w:rPr>
          <w:rFonts w:ascii="Cambria"/>
          <w:i/>
          <w:iCs/>
        </w:rPr>
        <w:t>Fisheries Research</w:t>
      </w:r>
      <w:r w:rsidRPr="00265DA0">
        <w:rPr>
          <w:rFonts w:ascii="Cambria"/>
        </w:rPr>
        <w:t xml:space="preserve"> 108 (2): 235–239.</w:t>
      </w:r>
    </w:p>
    <w:p w14:paraId="38F13239" w14:textId="77777777" w:rsidR="00265DA0" w:rsidRPr="00265DA0" w:rsidRDefault="00265DA0" w:rsidP="00265DA0">
      <w:pPr>
        <w:pStyle w:val="Bibliography"/>
        <w:rPr>
          <w:rFonts w:ascii="Cambria"/>
        </w:rPr>
      </w:pPr>
      <w:r w:rsidRPr="00265DA0">
        <w:rPr>
          <w:rFonts w:ascii="Cambria"/>
        </w:rPr>
        <w:t xml:space="preserve">Holsman, Kirstin K., James Ianelli, Kerim Aydin, Andre E. Punt, and Elizabeth A. Moffitt. 2016. “A Comparison of Fisheries Biological Reference Points Estimated from Temperature-Specific Multi-Species and Single-Species Climate-Enhanced Stock Assessment Models.” </w:t>
      </w:r>
      <w:r w:rsidRPr="00265DA0">
        <w:rPr>
          <w:rFonts w:ascii="Cambria"/>
          <w:i/>
          <w:iCs/>
        </w:rPr>
        <w:t>Deep-Sea Research Part Ii-Topical Studies in Oceanography</w:t>
      </w:r>
      <w:r w:rsidRPr="00265DA0">
        <w:rPr>
          <w:rFonts w:ascii="Cambria"/>
        </w:rPr>
        <w:t xml:space="preserve"> 134 (December): 360–78. doi:10.1016/j.dsr2.2015.08.001.</w:t>
      </w:r>
    </w:p>
    <w:p w14:paraId="1820887B" w14:textId="77777777" w:rsidR="00265DA0" w:rsidRPr="00265DA0" w:rsidRDefault="00265DA0" w:rsidP="00265DA0">
      <w:pPr>
        <w:pStyle w:val="Bibliography"/>
        <w:rPr>
          <w:rFonts w:ascii="Cambria"/>
        </w:rPr>
      </w:pPr>
      <w:r w:rsidRPr="00265DA0">
        <w:rPr>
          <w:rFonts w:ascii="Cambria"/>
        </w:rPr>
        <w:lastRenderedPageBreak/>
        <w:t xml:space="preserve">Im, Subin, Mitzi M. Montoya, and John P. Workman. 2013. “Antecedents and Consequences of Creativity in Product Innovation Teams.” </w:t>
      </w:r>
      <w:r w:rsidRPr="00265DA0">
        <w:rPr>
          <w:rFonts w:ascii="Cambria"/>
          <w:i/>
          <w:iCs/>
        </w:rPr>
        <w:t>Journal of Product Innovation Management</w:t>
      </w:r>
      <w:r w:rsidRPr="00265DA0">
        <w:rPr>
          <w:rFonts w:ascii="Cambria"/>
        </w:rPr>
        <w:t xml:space="preserve"> 30 (1): 170–185.</w:t>
      </w:r>
    </w:p>
    <w:p w14:paraId="33208D02" w14:textId="77777777" w:rsidR="00265DA0" w:rsidRPr="00265DA0" w:rsidRDefault="00265DA0" w:rsidP="00265DA0">
      <w:pPr>
        <w:pStyle w:val="Bibliography"/>
        <w:rPr>
          <w:rFonts w:ascii="Cambria"/>
        </w:rPr>
      </w:pPr>
      <w:r w:rsidRPr="00265DA0">
        <w:rPr>
          <w:rFonts w:ascii="Cambria"/>
        </w:rPr>
        <w:t xml:space="preserve">Kuparinen, Anna, Samu Mäntyniemi, Jeffrey A. Hutchings, and Sakari Kuikka. 2012. “Increasing Biological Realism of Fisheries Stock Assessment: Towards Hierarchical Bayesian Methods.” </w:t>
      </w:r>
      <w:r w:rsidRPr="00265DA0">
        <w:rPr>
          <w:rFonts w:ascii="Cambria"/>
          <w:i/>
          <w:iCs/>
        </w:rPr>
        <w:t>Environmental Reviews</w:t>
      </w:r>
      <w:r w:rsidRPr="00265DA0">
        <w:rPr>
          <w:rFonts w:ascii="Cambria"/>
        </w:rPr>
        <w:t xml:space="preserve"> 20 (2): 135–51. doi:10.1139/a2012-006.</w:t>
      </w:r>
    </w:p>
    <w:p w14:paraId="02CE53A8" w14:textId="77777777" w:rsidR="00265DA0" w:rsidRPr="00265DA0" w:rsidRDefault="00265DA0" w:rsidP="00265DA0">
      <w:pPr>
        <w:pStyle w:val="Bibliography"/>
        <w:rPr>
          <w:rFonts w:ascii="Cambria"/>
        </w:rPr>
      </w:pPr>
      <w:r w:rsidRPr="00265DA0">
        <w:rPr>
          <w:rFonts w:ascii="Cambria"/>
        </w:rPr>
        <w:t xml:space="preserve">Leslie, Heather, Leila Sievanen, Tara Gancos Crawford, Rebecca Gruby, H. Cristina Villanueva-Aznar, and Lisa M. Campbell. 2015. “Learning from Ecosystem-Based Management in Practice.” </w:t>
      </w:r>
      <w:r w:rsidRPr="00265DA0">
        <w:rPr>
          <w:rFonts w:ascii="Cambria"/>
          <w:i/>
          <w:iCs/>
        </w:rPr>
        <w:t>Coastal Management</w:t>
      </w:r>
      <w:r w:rsidRPr="00265DA0">
        <w:rPr>
          <w:rFonts w:ascii="Cambria"/>
        </w:rPr>
        <w:t xml:space="preserve"> 43 (5): 471–97. doi:10.1080/08920753.2015.1051424.</w:t>
      </w:r>
    </w:p>
    <w:p w14:paraId="406C03E9" w14:textId="77777777" w:rsidR="00265DA0" w:rsidRPr="00265DA0" w:rsidRDefault="00265DA0" w:rsidP="00265DA0">
      <w:pPr>
        <w:pStyle w:val="Bibliography"/>
        <w:rPr>
          <w:rFonts w:ascii="Cambria"/>
        </w:rPr>
      </w:pPr>
      <w:r w:rsidRPr="00265DA0">
        <w:rPr>
          <w:rFonts w:ascii="Cambria"/>
        </w:rPr>
        <w:t xml:space="preserve">Levin, Phillip S. 2014. “New Conservation for the Anthropocene Ocean.” </w:t>
      </w:r>
      <w:r w:rsidRPr="00265DA0">
        <w:rPr>
          <w:rFonts w:ascii="Cambria"/>
          <w:i/>
          <w:iCs/>
        </w:rPr>
        <w:t>Conservation Letters</w:t>
      </w:r>
      <w:r w:rsidRPr="00265DA0">
        <w:rPr>
          <w:rFonts w:ascii="Cambria"/>
        </w:rPr>
        <w:t>. http://onlinelibrary.wiley.com/doi/10.1111/conl.12108/abstract.</w:t>
      </w:r>
    </w:p>
    <w:p w14:paraId="0ADEDE1D" w14:textId="77777777" w:rsidR="00265DA0" w:rsidRPr="00265DA0" w:rsidRDefault="00265DA0" w:rsidP="00265DA0">
      <w:pPr>
        <w:pStyle w:val="Bibliography"/>
        <w:rPr>
          <w:rFonts w:ascii="Cambria"/>
        </w:rPr>
      </w:pPr>
      <w:r w:rsidRPr="00265DA0">
        <w:rPr>
          <w:rFonts w:ascii="Cambria"/>
        </w:rPr>
        <w:t xml:space="preserve">Mace, Pamela M. 2001. “A New Role for MSY in Single-Species and Ecosystem Approaches to Fisheries Stock Assessment and Management.” </w:t>
      </w:r>
      <w:r w:rsidRPr="00265DA0">
        <w:rPr>
          <w:rFonts w:ascii="Cambria"/>
          <w:i/>
          <w:iCs/>
        </w:rPr>
        <w:t>Fish and Fisheries</w:t>
      </w:r>
      <w:r w:rsidRPr="00265DA0">
        <w:rPr>
          <w:rFonts w:ascii="Cambria"/>
        </w:rPr>
        <w:t xml:space="preserve"> 2 (1): 2–32.</w:t>
      </w:r>
    </w:p>
    <w:p w14:paraId="22FBA833" w14:textId="77777777" w:rsidR="00265DA0" w:rsidRPr="00265DA0" w:rsidRDefault="00265DA0" w:rsidP="00265DA0">
      <w:pPr>
        <w:pStyle w:val="Bibliography"/>
        <w:rPr>
          <w:rFonts w:ascii="Cambria"/>
        </w:rPr>
      </w:pPr>
      <w:r w:rsidRPr="00265DA0">
        <w:rPr>
          <w:rFonts w:ascii="Cambria"/>
        </w:rPr>
        <w:t xml:space="preserve">Maunder, M.N., and G. M. Watters. 2003. “A General Framework for Integrating Environmental Time Series into Stock Assessment Models: Model Descriptions, Simulation Testing and Example.” </w:t>
      </w:r>
      <w:r w:rsidRPr="00265DA0">
        <w:rPr>
          <w:rFonts w:ascii="Cambria"/>
          <w:i/>
          <w:iCs/>
        </w:rPr>
        <w:t>Fisheries Bulletin</w:t>
      </w:r>
      <w:r w:rsidRPr="00265DA0">
        <w:rPr>
          <w:rFonts w:ascii="Cambria"/>
        </w:rPr>
        <w:t xml:space="preserve"> 101: 89–99.</w:t>
      </w:r>
    </w:p>
    <w:p w14:paraId="2B705FB4" w14:textId="77777777" w:rsidR="00265DA0" w:rsidRPr="00265DA0" w:rsidRDefault="00265DA0" w:rsidP="00265DA0">
      <w:pPr>
        <w:pStyle w:val="Bibliography"/>
        <w:rPr>
          <w:rFonts w:ascii="Cambria"/>
        </w:rPr>
      </w:pPr>
      <w:r w:rsidRPr="00265DA0">
        <w:rPr>
          <w:rFonts w:ascii="Cambria"/>
        </w:rPr>
        <w:t xml:space="preserve">Methot, Richard D., and Chantell R. Wetzel. 2013. “Stock Synthesis: A Biological and Statistical Framework for Fish Stock Assessment and Fishery Management.” </w:t>
      </w:r>
      <w:r w:rsidRPr="00265DA0">
        <w:rPr>
          <w:rFonts w:ascii="Cambria"/>
          <w:i/>
          <w:iCs/>
        </w:rPr>
        <w:t>Fisheries Research</w:t>
      </w:r>
      <w:r w:rsidRPr="00265DA0">
        <w:rPr>
          <w:rFonts w:ascii="Cambria"/>
        </w:rPr>
        <w:t xml:space="preserve"> 142: 86–99.</w:t>
      </w:r>
    </w:p>
    <w:p w14:paraId="1114588E" w14:textId="77777777" w:rsidR="00265DA0" w:rsidRPr="00265DA0" w:rsidRDefault="00265DA0" w:rsidP="00265DA0">
      <w:pPr>
        <w:pStyle w:val="Bibliography"/>
        <w:rPr>
          <w:rFonts w:ascii="Cambria"/>
        </w:rPr>
      </w:pPr>
      <w:r w:rsidRPr="00265DA0">
        <w:rPr>
          <w:rFonts w:ascii="Cambria"/>
        </w:rPr>
        <w:t>NOAA. 2016. “NOAA Fisheries Ecosystem-Based Fisheries Management Road Map.” https://www.st.nmfs.noaa.gov/ecosystems/ebfm/creating-an-ebfm-management-policy.</w:t>
      </w:r>
    </w:p>
    <w:p w14:paraId="54960318" w14:textId="77777777" w:rsidR="00265DA0" w:rsidRPr="00265DA0" w:rsidRDefault="00265DA0" w:rsidP="00265DA0">
      <w:pPr>
        <w:pStyle w:val="Bibliography"/>
        <w:rPr>
          <w:rFonts w:ascii="Cambria"/>
        </w:rPr>
      </w:pPr>
      <w:r w:rsidRPr="00265DA0">
        <w:rPr>
          <w:rFonts w:ascii="Cambria"/>
        </w:rPr>
        <w:t xml:space="preserve">Olsson, P., C. Folke, and T.P. Hughes. 2008. “Navigating the Transition to Ecystem-Based Management of the Great Barrier Reef, Australia.” </w:t>
      </w:r>
      <w:r w:rsidRPr="00265DA0">
        <w:rPr>
          <w:rFonts w:ascii="Cambria"/>
          <w:i/>
          <w:iCs/>
        </w:rPr>
        <w:t>Proceedings of the National Academy of Science of the United States of America</w:t>
      </w:r>
      <w:r w:rsidRPr="00265DA0">
        <w:rPr>
          <w:rFonts w:ascii="Cambria"/>
        </w:rPr>
        <w:t xml:space="preserve"> 105: 9489–94.</w:t>
      </w:r>
    </w:p>
    <w:p w14:paraId="1A01A2D0" w14:textId="77777777" w:rsidR="00265DA0" w:rsidRPr="00265DA0" w:rsidRDefault="00265DA0" w:rsidP="00265DA0">
      <w:pPr>
        <w:pStyle w:val="Bibliography"/>
        <w:rPr>
          <w:rFonts w:ascii="Cambria"/>
        </w:rPr>
      </w:pPr>
      <w:r w:rsidRPr="00265DA0">
        <w:rPr>
          <w:rFonts w:ascii="Cambria"/>
        </w:rPr>
        <w:t xml:space="preserve">Patrick, Wesley S., and Jason S. Link. 2015a. “Myths That Continue to Impede Progress in Ecosystem-Based Fisheries Management.” </w:t>
      </w:r>
      <w:r w:rsidRPr="00265DA0">
        <w:rPr>
          <w:rFonts w:ascii="Cambria"/>
          <w:i/>
          <w:iCs/>
        </w:rPr>
        <w:t>Fisheries</w:t>
      </w:r>
      <w:r w:rsidRPr="00265DA0">
        <w:rPr>
          <w:rFonts w:ascii="Cambria"/>
        </w:rPr>
        <w:t xml:space="preserve"> 40 (4): 155–160.</w:t>
      </w:r>
    </w:p>
    <w:p w14:paraId="4BCFB90A" w14:textId="77777777" w:rsidR="00265DA0" w:rsidRPr="00265DA0" w:rsidRDefault="00265DA0" w:rsidP="00265DA0">
      <w:pPr>
        <w:pStyle w:val="Bibliography"/>
        <w:rPr>
          <w:rFonts w:ascii="Cambria"/>
        </w:rPr>
      </w:pPr>
      <w:r w:rsidRPr="00265DA0">
        <w:rPr>
          <w:rFonts w:ascii="Cambria"/>
        </w:rPr>
        <w:t xml:space="preserve">———. 2015b. “Hidden in Plain Sight: Using Optimum Yield as a Policy Framework to Operationalize Ecosystem-Based Fisheries Management.” </w:t>
      </w:r>
      <w:r w:rsidRPr="00265DA0">
        <w:rPr>
          <w:rFonts w:ascii="Cambria"/>
          <w:i/>
          <w:iCs/>
        </w:rPr>
        <w:t>Marine Policy</w:t>
      </w:r>
      <w:r w:rsidRPr="00265DA0">
        <w:rPr>
          <w:rFonts w:ascii="Cambria"/>
        </w:rPr>
        <w:t xml:space="preserve"> 62 (December): 74–81. doi:10.1016/j.marpol.2015.08.014.</w:t>
      </w:r>
    </w:p>
    <w:p w14:paraId="7AFA864D" w14:textId="77777777" w:rsidR="00265DA0" w:rsidRPr="00265DA0" w:rsidRDefault="00265DA0" w:rsidP="00265DA0">
      <w:pPr>
        <w:pStyle w:val="Bibliography"/>
        <w:rPr>
          <w:rFonts w:ascii="Cambria"/>
        </w:rPr>
      </w:pPr>
      <w:r w:rsidRPr="00265DA0">
        <w:rPr>
          <w:rFonts w:ascii="Cambria"/>
        </w:rPr>
        <w:t>Pikitch, E. K., P.D. Boersma, I. L. Boyd, D. O. Conover, P. Cury, T.E. Essington, S. S. Heppell, et al. 2012. “Little Fish, Big Impact: Managing a Crucial Link in Ocean Food Webs.” Washington D.C.: Lenfest Ocean Program. http://www.oceanconservationsicence.org/foragefish.</w:t>
      </w:r>
    </w:p>
    <w:p w14:paraId="77FF37B9" w14:textId="77777777" w:rsidR="00265DA0" w:rsidRPr="00265DA0" w:rsidRDefault="00265DA0" w:rsidP="00265DA0">
      <w:pPr>
        <w:pStyle w:val="Bibliography"/>
        <w:rPr>
          <w:rFonts w:ascii="Cambria"/>
        </w:rPr>
      </w:pPr>
      <w:r w:rsidRPr="00265DA0">
        <w:rPr>
          <w:rFonts w:ascii="Cambria"/>
        </w:rPr>
        <w:t xml:space="preserve">Pinsky, Malin L., and David Byler. 2015. “Fishing, Fast Growth and Climate Variability Increase the Risk of Collapse.” In </w:t>
      </w:r>
      <w:r w:rsidRPr="00265DA0">
        <w:rPr>
          <w:rFonts w:ascii="Cambria"/>
          <w:i/>
          <w:iCs/>
        </w:rPr>
        <w:t>Proc. R. Soc. B</w:t>
      </w:r>
      <w:r w:rsidRPr="00265DA0">
        <w:rPr>
          <w:rFonts w:ascii="Cambria"/>
        </w:rPr>
        <w:t>, 282:20151053. The Royal Society. http://rspb.royalsocietypublishing.org/content/282/1813/20151053.abstract.</w:t>
      </w:r>
    </w:p>
    <w:p w14:paraId="1509A8E0" w14:textId="77777777" w:rsidR="00265DA0" w:rsidRPr="00265DA0" w:rsidRDefault="00265DA0" w:rsidP="00265DA0">
      <w:pPr>
        <w:pStyle w:val="Bibliography"/>
        <w:rPr>
          <w:rFonts w:ascii="Cambria"/>
        </w:rPr>
      </w:pPr>
      <w:r w:rsidRPr="00265DA0">
        <w:rPr>
          <w:rFonts w:ascii="Cambria"/>
        </w:rPr>
        <w:t xml:space="preserve">Pitcher, Tony J., Daniela Kalikoski, Katherine Short, Divya Varkey, and Ganapathiraju Pramod. 2009. “An Evaluation of Progress in Implementing Ecosystem-Based Management of Fisheries in 33 Countries.” </w:t>
      </w:r>
      <w:r w:rsidRPr="00265DA0">
        <w:rPr>
          <w:rFonts w:ascii="Cambria"/>
          <w:i/>
          <w:iCs/>
        </w:rPr>
        <w:t>Marine Policy</w:t>
      </w:r>
      <w:r w:rsidRPr="00265DA0">
        <w:rPr>
          <w:rFonts w:ascii="Cambria"/>
        </w:rPr>
        <w:t xml:space="preserve"> 33 (2): 223–232.</w:t>
      </w:r>
    </w:p>
    <w:p w14:paraId="2EA045CF" w14:textId="77777777" w:rsidR="00265DA0" w:rsidRPr="00265DA0" w:rsidRDefault="00265DA0" w:rsidP="00265DA0">
      <w:pPr>
        <w:pStyle w:val="Bibliography"/>
        <w:rPr>
          <w:rFonts w:ascii="Cambria"/>
        </w:rPr>
      </w:pPr>
      <w:r w:rsidRPr="00265DA0">
        <w:rPr>
          <w:rFonts w:ascii="Cambria"/>
        </w:rPr>
        <w:t xml:space="preserve">Punt, André E., Teresa A’mar, Nicholas A. Bond, Douglas S. Butterworth, Carryn L. de Moor, José AA De Oliveira, Melissa A. Haltuch, Anne B. Hollowed, and Cody Szuwalski. 2014. “Fisheries Management under Climate and Environmental Uncertainty: Control Rules and Performance Simulation.” </w:t>
      </w:r>
      <w:r w:rsidRPr="00265DA0">
        <w:rPr>
          <w:rFonts w:ascii="Cambria"/>
          <w:i/>
          <w:iCs/>
        </w:rPr>
        <w:t>ICES Journal of Marine Science: Journal Du Conseil</w:t>
      </w:r>
      <w:r w:rsidRPr="00265DA0">
        <w:rPr>
          <w:rFonts w:ascii="Cambria"/>
        </w:rPr>
        <w:t xml:space="preserve"> 71 (8): 2208–2220.</w:t>
      </w:r>
    </w:p>
    <w:p w14:paraId="55A2E506" w14:textId="77777777" w:rsidR="00265DA0" w:rsidRPr="00265DA0" w:rsidRDefault="00265DA0" w:rsidP="00265DA0">
      <w:pPr>
        <w:pStyle w:val="Bibliography"/>
        <w:rPr>
          <w:rFonts w:ascii="Cambria"/>
        </w:rPr>
      </w:pPr>
      <w:r w:rsidRPr="00265DA0">
        <w:rPr>
          <w:rFonts w:ascii="Cambria"/>
        </w:rPr>
        <w:lastRenderedPageBreak/>
        <w:t xml:space="preserve">Rasulzada, Farida. 2014. “Creativity at Work and Its Relation to Well-Being.” </w:t>
      </w:r>
      <w:r w:rsidRPr="00265DA0">
        <w:rPr>
          <w:rFonts w:ascii="Cambria"/>
          <w:i/>
          <w:iCs/>
        </w:rPr>
        <w:t>Creativity Research: An Interdisciplinary and Multidisciplinary Research Handbook</w:t>
      </w:r>
      <w:r w:rsidRPr="00265DA0">
        <w:rPr>
          <w:rFonts w:ascii="Cambria"/>
        </w:rPr>
        <w:t>, 171–190.</w:t>
      </w:r>
    </w:p>
    <w:p w14:paraId="6538F450" w14:textId="77777777" w:rsidR="00265DA0" w:rsidRPr="00265DA0" w:rsidRDefault="00265DA0" w:rsidP="00265DA0">
      <w:pPr>
        <w:pStyle w:val="Bibliography"/>
        <w:rPr>
          <w:rFonts w:ascii="Cambria"/>
        </w:rPr>
      </w:pPr>
      <w:r w:rsidRPr="00265DA0">
        <w:rPr>
          <w:rFonts w:ascii="Cambria"/>
        </w:rPr>
        <w:t xml:space="preserve">Skern-Mauritzen, Mette, Geir Ottersen, Nils Olav Handegard, Geir Huse, Gjert E. Dingsør, Nils C. Stenseth, and Olav S. Kjesbu. 2016. “Ecosystem Processes Are Rarely Included in Tactical Fisheries Management.” </w:t>
      </w:r>
      <w:r w:rsidRPr="00265DA0">
        <w:rPr>
          <w:rFonts w:ascii="Cambria"/>
          <w:i/>
          <w:iCs/>
        </w:rPr>
        <w:t>Fish and Fisheries</w:t>
      </w:r>
      <w:r w:rsidRPr="00265DA0">
        <w:rPr>
          <w:rFonts w:ascii="Cambria"/>
        </w:rPr>
        <w:t xml:space="preserve"> 17 (1): 165–75. doi:10.1111/faf.12111.</w:t>
      </w:r>
    </w:p>
    <w:p w14:paraId="550198CC" w14:textId="77777777" w:rsidR="00265DA0" w:rsidRPr="00265DA0" w:rsidRDefault="00265DA0" w:rsidP="00265DA0">
      <w:pPr>
        <w:pStyle w:val="Bibliography"/>
        <w:rPr>
          <w:rFonts w:ascii="Cambria"/>
        </w:rPr>
      </w:pPr>
      <w:r w:rsidRPr="00265DA0">
        <w:rPr>
          <w:rFonts w:ascii="Cambria"/>
        </w:rPr>
        <w:t xml:space="preserve">Smith, A. D., C. J. Brown, C. M. Bulman, E. A. Fulton, P. Johnson, I. C. Kaplan, H. Lozano-Montes, et al. 2011. “Impacts of Fishing Low-Trophic Level Species on Marine Ecosystems.” </w:t>
      </w:r>
      <w:r w:rsidRPr="00265DA0">
        <w:rPr>
          <w:rFonts w:ascii="Cambria"/>
          <w:i/>
          <w:iCs/>
        </w:rPr>
        <w:t>Science</w:t>
      </w:r>
      <w:r w:rsidRPr="00265DA0">
        <w:rPr>
          <w:rFonts w:ascii="Cambria"/>
        </w:rPr>
        <w:t xml:space="preserve"> 333 (6046): 1147–50. doi:10.1126/science.1209395.</w:t>
      </w:r>
    </w:p>
    <w:p w14:paraId="394FADFD" w14:textId="77777777" w:rsidR="00265DA0" w:rsidRPr="00265DA0" w:rsidRDefault="00265DA0" w:rsidP="00265DA0">
      <w:pPr>
        <w:pStyle w:val="Bibliography"/>
        <w:rPr>
          <w:rFonts w:ascii="Cambria"/>
        </w:rPr>
      </w:pPr>
      <w:r w:rsidRPr="00265DA0">
        <w:rPr>
          <w:rFonts w:ascii="Cambria"/>
        </w:rPr>
        <w:t xml:space="preserve">Tallis, Heather, Phillip S. Levin, Mary Ruckelshaus, Sarah E. Lester, Karen L. McLeod, David L. Fluharty, and Benjamin S. Halpern. 2010. “The Many Faces of Ecosystem-Based Management: Making the Process Work Today in Real Places.” </w:t>
      </w:r>
      <w:r w:rsidRPr="00265DA0">
        <w:rPr>
          <w:rFonts w:ascii="Cambria"/>
          <w:i/>
          <w:iCs/>
        </w:rPr>
        <w:t>Marine Policy</w:t>
      </w:r>
      <w:r w:rsidRPr="00265DA0">
        <w:rPr>
          <w:rFonts w:ascii="Cambria"/>
        </w:rPr>
        <w:t xml:space="preserve"> 34 (2): 340–348.</w:t>
      </w:r>
    </w:p>
    <w:p w14:paraId="40D2A19F" w14:textId="77777777" w:rsidR="00265DA0" w:rsidRPr="00265DA0" w:rsidRDefault="00265DA0" w:rsidP="00265DA0">
      <w:pPr>
        <w:pStyle w:val="Bibliography"/>
        <w:rPr>
          <w:rFonts w:ascii="Cambria"/>
        </w:rPr>
      </w:pPr>
      <w:r w:rsidRPr="00265DA0">
        <w:rPr>
          <w:rFonts w:ascii="Cambria"/>
        </w:rPr>
        <w:t>Young, C de, A Charles, and A Hjort. 2008. “Human Dimensions of the Ecosystem Approach to Fisheries: An Overview of Context, Concepts, Tools and Methods.” 489. FAO Fisheries Technical Paper. Rome: FAO.</w:t>
      </w:r>
    </w:p>
    <w:p w14:paraId="6B8F1B03" w14:textId="77777777" w:rsidR="00265DA0" w:rsidRPr="00265DA0" w:rsidRDefault="00265DA0" w:rsidP="00265DA0">
      <w:pPr>
        <w:pStyle w:val="Bibliography"/>
        <w:rPr>
          <w:rFonts w:ascii="Cambria"/>
        </w:rPr>
      </w:pPr>
      <w:r w:rsidRPr="00265DA0">
        <w:rPr>
          <w:rFonts w:ascii="Cambria"/>
        </w:rPr>
        <w:t xml:space="preserve">Zador, Stephani G., Kirstin K. Holsman, Kerim Y. Aydin, and Sarah K. Gaichas. 2017. “Ecosystem Considerations in Alaska: The Value of Qualitative Assessments.” </w:t>
      </w:r>
      <w:r w:rsidRPr="00265DA0">
        <w:rPr>
          <w:rFonts w:ascii="Cambria"/>
          <w:i/>
          <w:iCs/>
        </w:rPr>
        <w:t>ICES Journal of Marine Science</w:t>
      </w:r>
      <w:r w:rsidRPr="00265DA0">
        <w:rPr>
          <w:rFonts w:ascii="Cambria"/>
        </w:rPr>
        <w:t xml:space="preserve"> 74 (1): 421–30. doi:10.1093/icesjms/fsw144.</w:t>
      </w:r>
    </w:p>
    <w:p w14:paraId="38DFF8A1" w14:textId="0CBCADAB" w:rsidR="00ED576B" w:rsidRDefault="0053165C" w:rsidP="001D0777">
      <w:pPr>
        <w:spacing w:line="480" w:lineRule="auto"/>
        <w:contextualSpacing/>
      </w:pPr>
      <w:r>
        <w:fldChar w:fldCharType="end"/>
      </w:r>
    </w:p>
    <w:p w14:paraId="09E27D3C" w14:textId="77777777" w:rsidR="00ED576B" w:rsidRDefault="00ED576B">
      <w:pPr>
        <w:spacing w:before="0" w:after="0" w:line="240" w:lineRule="auto"/>
      </w:pPr>
      <w:r>
        <w:br w:type="page"/>
      </w:r>
    </w:p>
    <w:p w14:paraId="6B2214B2" w14:textId="22BF11E8" w:rsidR="0046151A" w:rsidRDefault="00ED576B" w:rsidP="001D0777">
      <w:pPr>
        <w:spacing w:line="480" w:lineRule="auto"/>
        <w:contextualSpacing/>
      </w:pPr>
      <w:r>
        <w:lastRenderedPageBreak/>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236"/>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Yellowedge</w:t>
            </w:r>
            <w:proofErr w:type="spellEnd"/>
            <w:r w:rsidRPr="004F21A6">
              <w:rPr>
                <w:rFonts w:ascii="Calibri" w:eastAsia="Times New Roman" w:hAnsi="Calibri" w:cs="Times New Roman"/>
                <w:color w:val="000000"/>
                <w:sz w:val="24"/>
                <w:szCs w:val="24"/>
              </w:rPr>
              <w:t xml:space="preserv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Atlantic </w:t>
            </w:r>
            <w:proofErr w:type="spellStart"/>
            <w:r w:rsidRPr="004F21A6">
              <w:rPr>
                <w:rFonts w:ascii="Calibri" w:eastAsia="Times New Roman" w:hAnsi="Calibri" w:cs="Times New Roman"/>
                <w:color w:val="000000"/>
                <w:sz w:val="24"/>
                <w:szCs w:val="24"/>
              </w:rPr>
              <w:t>surfclam</w:t>
            </w:r>
            <w:proofErr w:type="spellEnd"/>
            <w:r w:rsidRPr="004F21A6">
              <w:rPr>
                <w:rFonts w:ascii="Calibri" w:eastAsia="Times New Roman" w:hAnsi="Calibri" w:cs="Times New Roman"/>
                <w:color w:val="000000"/>
                <w:sz w:val="24"/>
                <w:szCs w:val="24"/>
              </w:rPr>
              <w:t xml:space="preserve">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commentRangeStart w:id="75"/>
            <w:r w:rsidRPr="004F21A6">
              <w:rPr>
                <w:rFonts w:ascii="Calibri" w:eastAsia="Times New Roman" w:hAnsi="Calibri" w:cs="Times New Roman"/>
                <w:color w:val="000000"/>
                <w:sz w:val="24"/>
                <w:szCs w:val="24"/>
              </w:rPr>
              <w:t>black sea bass</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commentRangeEnd w:id="75"/>
            <w:r w:rsidR="00906A69">
              <w:rPr>
                <w:rStyle w:val="CommentReference"/>
                <w:rFonts w:ascii="Times New Roman" w:hAnsi="Times New Roman"/>
              </w:rPr>
              <w:commentReference w:id="75"/>
            </w:r>
          </w:p>
        </w:tc>
        <w:tc>
          <w:tcPr>
            <w:tcW w:w="986" w:type="dxa"/>
            <w:tcBorders>
              <w:top w:val="nil"/>
              <w:left w:val="nil"/>
              <w:bottom w:val="nil"/>
              <w:right w:val="nil"/>
            </w:tcBorders>
            <w:shd w:val="clear" w:color="auto" w:fill="auto"/>
            <w:noWrap/>
            <w:vAlign w:val="bottom"/>
            <w:hideMark/>
          </w:tcPr>
          <w:p w14:paraId="15E6C7F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Arrowtooth</w:t>
            </w:r>
            <w:proofErr w:type="spellEnd"/>
            <w:r w:rsidRPr="004F21A6">
              <w:rPr>
                <w:rFonts w:ascii="Calibri" w:eastAsia="Times New Roman" w:hAnsi="Calibri" w:cs="Times New Roman"/>
                <w:color w:val="000000"/>
                <w:sz w:val="24"/>
                <w:szCs w:val="24"/>
              </w:rPr>
              <w:t xml:space="preserve">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Demersal shelf rockfish complex (GOA - includes </w:t>
            </w:r>
            <w:proofErr w:type="spellStart"/>
            <w:r w:rsidRPr="004F21A6">
              <w:rPr>
                <w:rFonts w:ascii="Calibri" w:eastAsia="Times New Roman" w:hAnsi="Calibri" w:cs="Times New Roman"/>
                <w:color w:val="000000"/>
                <w:sz w:val="24"/>
                <w:szCs w:val="24"/>
              </w:rPr>
              <w:t>Yelloweye</w:t>
            </w:r>
            <w:proofErr w:type="spellEnd"/>
            <w:r w:rsidRPr="004F21A6">
              <w:rPr>
                <w:rFonts w:ascii="Calibri" w:eastAsia="Times New Roman" w:hAnsi="Calibri" w:cs="Times New Roman"/>
                <w:color w:val="000000"/>
                <w:sz w:val="24"/>
                <w:szCs w:val="24"/>
              </w:rPr>
              <w:t>)</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Chilipepper</w:t>
            </w:r>
            <w:proofErr w:type="spellEnd"/>
            <w:r w:rsidRPr="004F21A6">
              <w:rPr>
                <w:rFonts w:ascii="Calibri" w:eastAsia="Times New Roman" w:hAnsi="Calibri" w:cs="Times New Roman"/>
                <w:color w:val="000000"/>
                <w:sz w:val="24"/>
                <w:szCs w:val="24"/>
              </w:rPr>
              <w:t xml:space="preserve">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shortbelly</w:t>
            </w:r>
            <w:proofErr w:type="spellEnd"/>
            <w:r w:rsidRPr="004F21A6">
              <w:rPr>
                <w:rFonts w:ascii="Calibri" w:eastAsia="Times New Roman" w:hAnsi="Calibri" w:cs="Times New Roman"/>
                <w:color w:val="000000"/>
                <w:sz w:val="24"/>
                <w:szCs w:val="24"/>
              </w:rPr>
              <w:t xml:space="preserve">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Snapper - Gulf of Mexico</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77777777" w:rsidR="004F21A6" w:rsidRDefault="004F21A6" w:rsidP="001D0777">
      <w:pPr>
        <w:spacing w:line="480" w:lineRule="auto"/>
        <w:contextualSpacing/>
      </w:pPr>
    </w:p>
    <w:sectPr w:rsidR="004F21A6" w:rsidSect="001D0777">
      <w:footerReference w:type="even" r:id="rId13"/>
      <w:footerReference w:type="default" r:id="rId14"/>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Windows User" w:date="2017-10-13T14:24:00Z" w:initials="WU">
    <w:p w14:paraId="78E4970B" w14:textId="17D96495" w:rsidR="00571A1C" w:rsidRDefault="00571A1C">
      <w:pPr>
        <w:pStyle w:val="CommentText"/>
      </w:pPr>
      <w:r>
        <w:rPr>
          <w:rStyle w:val="CommentReference"/>
        </w:rPr>
        <w:annotationRef/>
      </w:r>
      <w:r>
        <w:t>This phrase is confusing here.  Explanations of what?  You also make the point that assessments which include environmental covariates aren’t necessarily more accurate, less biased, etc. – so “successes” doesn’t seem appropriate.  How about something like:</w:t>
      </w:r>
    </w:p>
    <w:p w14:paraId="09F468DF" w14:textId="09D65ED2" w:rsidR="00571A1C" w:rsidRDefault="00571A1C">
      <w:pPr>
        <w:pStyle w:val="CommentText"/>
      </w:pPr>
    </w:p>
    <w:p w14:paraId="00005105" w14:textId="3FCA490F" w:rsidR="00571A1C" w:rsidRDefault="00571A1C">
      <w:pPr>
        <w:pStyle w:val="CommentText"/>
      </w:pPr>
      <w:r>
        <w:t>Inclusion of ecosystem information in stock assessments: a review of federally managed stocks in the U.S.</w:t>
      </w:r>
    </w:p>
    <w:p w14:paraId="0746209C" w14:textId="77777777" w:rsidR="00571A1C" w:rsidRDefault="00571A1C">
      <w:pPr>
        <w:pStyle w:val="CommentText"/>
      </w:pPr>
    </w:p>
    <w:p w14:paraId="33870D2D" w14:textId="059D7A30" w:rsidR="00571A1C" w:rsidRDefault="00571A1C">
      <w:pPr>
        <w:pStyle w:val="CommentText"/>
      </w:pPr>
      <w:r>
        <w:t xml:space="preserve">TEE: Successes, challenges in including ecosystem information in U.S. fishery stock assessments reveals __.  We just need to fill in blank. </w:t>
      </w:r>
    </w:p>
  </w:comment>
  <w:comment w:id="1" w:author="Timothy Essington" w:date="2017-10-13T14:31:00Z" w:initials="TE">
    <w:p w14:paraId="172F8C86" w14:textId="148C6396" w:rsidR="00571A1C" w:rsidRDefault="00571A1C">
      <w:pPr>
        <w:pStyle w:val="CommentText"/>
      </w:pPr>
      <w:r>
        <w:rPr>
          <w:rStyle w:val="CommentReference"/>
        </w:rPr>
        <w:annotationRef/>
      </w:r>
      <w:r>
        <w:t>This is an interesting point.  One could argue that being included in ecological background or qualitative could lead to incorporation into assessment model (say, informing plausible values of M, whether M is stationary, recruitment variability).  Perhaps we make this claim more strongly – the inclusion of considerations suggest the potential to improve stock assessment by supporting model assumptions or parameter values.</w:t>
      </w:r>
    </w:p>
  </w:comment>
  <w:comment w:id="2" w:author="Windows User" w:date="2017-10-11T07:54:00Z" w:initials="WU">
    <w:p w14:paraId="779F87D6" w14:textId="2B174839" w:rsidR="00571A1C" w:rsidRDefault="00571A1C">
      <w:pPr>
        <w:pStyle w:val="CommentText"/>
      </w:pPr>
      <w:r>
        <w:rPr>
          <w:rStyle w:val="CommentReference"/>
        </w:rPr>
        <w:annotationRef/>
      </w:r>
      <w:r>
        <w:t>Can you be more specific?  My edits here are aimed at giving the direction of the relationship for each of these factors.</w:t>
      </w:r>
    </w:p>
  </w:comment>
  <w:comment w:id="3" w:author="Microsoft Office User" w:date="2017-10-30T10:02:00Z" w:initials="Office">
    <w:p w14:paraId="4756633C" w14:textId="77777777" w:rsidR="00571A1C" w:rsidRPr="00F40A1C" w:rsidRDefault="00571A1C" w:rsidP="00F40A1C">
      <w:pPr>
        <w:spacing w:before="0" w:after="0" w:line="240" w:lineRule="auto"/>
        <w:rPr>
          <w:rFonts w:ascii="Times New Roman" w:eastAsia="Times New Roman" w:hAnsi="Times New Roman" w:cs="Times New Roman"/>
          <w:sz w:val="24"/>
          <w:szCs w:val="24"/>
        </w:rPr>
      </w:pPr>
      <w:r>
        <w:rPr>
          <w:rStyle w:val="CommentReference"/>
        </w:rPr>
        <w:annotationRef/>
      </w:r>
      <w:r>
        <w:t xml:space="preserve">From </w:t>
      </w:r>
      <w:proofErr w:type="spellStart"/>
      <w:r>
        <w:t>psl</w:t>
      </w:r>
      <w:proofErr w:type="spellEnd"/>
      <w:r>
        <w:t xml:space="preserve">: </w:t>
      </w:r>
      <w:r w:rsidRPr="00F40A1C">
        <w:rPr>
          <w:rFonts w:ascii="Arial" w:eastAsia="Times New Roman" w:hAnsi="Arial" w:cs="Arial"/>
          <w:color w:val="222222"/>
          <w:sz w:val="19"/>
          <w:szCs w:val="19"/>
          <w:shd w:val="clear" w:color="auto" w:fill="FFFFFF"/>
        </w:rPr>
        <w:t xml:space="preserve">you set this up as implementation of </w:t>
      </w:r>
      <w:proofErr w:type="spellStart"/>
      <w:r w:rsidRPr="00F40A1C">
        <w:rPr>
          <w:rFonts w:ascii="Arial" w:eastAsia="Times New Roman" w:hAnsi="Arial" w:cs="Arial"/>
          <w:color w:val="222222"/>
          <w:sz w:val="19"/>
          <w:szCs w:val="19"/>
          <w:shd w:val="clear" w:color="auto" w:fill="FFFFFF"/>
        </w:rPr>
        <w:t>ebfm</w:t>
      </w:r>
      <w:proofErr w:type="spellEnd"/>
      <w:r w:rsidRPr="00F40A1C">
        <w:rPr>
          <w:rFonts w:ascii="Arial" w:eastAsia="Times New Roman" w:hAnsi="Arial" w:cs="Arial"/>
          <w:color w:val="222222"/>
          <w:sz w:val="19"/>
          <w:szCs w:val="19"/>
          <w:shd w:val="clear" w:color="auto" w:fill="FFFFFF"/>
        </w:rPr>
        <w:t xml:space="preserve"> has been slow.  What about saying that this conclusion could be wrong because it largely ignores how eco considerations could be blended into single-species assessments.  In other words, we suggest that the common conclusion that EBFM isn’t being implemented could be wrong, and we test that here.  It’s sight a subtle shift, but I think it’s a more compelling (and I think more accurate) framing for this.</w:t>
      </w:r>
    </w:p>
    <w:p w14:paraId="65F8A13C" w14:textId="32AFB210" w:rsidR="00571A1C" w:rsidRDefault="00571A1C">
      <w:pPr>
        <w:pStyle w:val="CommentText"/>
      </w:pPr>
    </w:p>
    <w:p w14:paraId="55F9E25D" w14:textId="77777777" w:rsidR="00571A1C" w:rsidRDefault="00571A1C">
      <w:pPr>
        <w:pStyle w:val="CommentText"/>
      </w:pPr>
    </w:p>
    <w:p w14:paraId="215EF245" w14:textId="77777777" w:rsidR="00571A1C" w:rsidRPr="00F40A1C" w:rsidRDefault="00571A1C" w:rsidP="00F40A1C">
      <w:pPr>
        <w:shd w:val="clear" w:color="auto" w:fill="FFFFFF"/>
        <w:spacing w:before="0" w:after="0" w:line="240" w:lineRule="auto"/>
        <w:rPr>
          <w:rFonts w:ascii="Arial" w:eastAsia="Times New Roman" w:hAnsi="Arial" w:cs="Arial"/>
          <w:color w:val="222222"/>
          <w:sz w:val="19"/>
          <w:szCs w:val="19"/>
        </w:rPr>
      </w:pPr>
      <w:r>
        <w:t xml:space="preserve">From tee: </w:t>
      </w:r>
      <w:r w:rsidRPr="00F40A1C">
        <w:rPr>
          <w:rFonts w:ascii="Arial" w:eastAsia="Times New Roman" w:hAnsi="Arial" w:cs="Arial"/>
          <w:color w:val="222222"/>
          <w:sz w:val="19"/>
          <w:szCs w:val="19"/>
        </w:rPr>
        <w:t>Ecosystem information is adopted in a number of different ways</w:t>
      </w:r>
    </w:p>
    <w:p w14:paraId="52810DDE" w14:textId="77777777" w:rsidR="00571A1C" w:rsidRPr="00F40A1C" w:rsidRDefault="00571A1C" w:rsidP="00F40A1C">
      <w:pPr>
        <w:shd w:val="clear" w:color="auto" w:fill="FFFFFF"/>
        <w:spacing w:before="0" w:after="0" w:line="240" w:lineRule="auto"/>
        <w:rPr>
          <w:rFonts w:ascii="Arial" w:eastAsia="Times New Roman" w:hAnsi="Arial" w:cs="Arial"/>
          <w:color w:val="222222"/>
          <w:sz w:val="19"/>
          <w:szCs w:val="19"/>
        </w:rPr>
      </w:pPr>
      <w:r w:rsidRPr="00F40A1C">
        <w:rPr>
          <w:rFonts w:ascii="Arial" w:eastAsia="Times New Roman" w:hAnsi="Arial" w:cs="Arial"/>
          <w:color w:val="222222"/>
          <w:sz w:val="19"/>
          <w:szCs w:val="19"/>
        </w:rPr>
        <w:t>If you have data, it will be used</w:t>
      </w:r>
    </w:p>
    <w:p w14:paraId="3BFDDE75" w14:textId="77777777" w:rsidR="00571A1C" w:rsidRPr="00F40A1C" w:rsidRDefault="00571A1C" w:rsidP="00F40A1C">
      <w:pPr>
        <w:shd w:val="clear" w:color="auto" w:fill="FFFFFF"/>
        <w:spacing w:before="0" w:after="0" w:line="240" w:lineRule="auto"/>
        <w:rPr>
          <w:rFonts w:ascii="Arial" w:eastAsia="Times New Roman" w:hAnsi="Arial" w:cs="Arial"/>
          <w:color w:val="222222"/>
          <w:sz w:val="19"/>
          <w:szCs w:val="19"/>
        </w:rPr>
      </w:pPr>
      <w:r w:rsidRPr="00F40A1C">
        <w:rPr>
          <w:rFonts w:ascii="Arial" w:eastAsia="Times New Roman" w:hAnsi="Arial" w:cs="Arial"/>
          <w:color w:val="222222"/>
          <w:sz w:val="19"/>
          <w:szCs w:val="19"/>
        </w:rPr>
        <w:t>Types of information used is highly regional and contextual, likely reflecting implicit knowledge of key factors</w:t>
      </w:r>
    </w:p>
    <w:p w14:paraId="4E6CEC1C" w14:textId="116B1C1A" w:rsidR="00571A1C" w:rsidRDefault="00571A1C">
      <w:pPr>
        <w:pStyle w:val="CommentText"/>
      </w:pPr>
    </w:p>
  </w:comment>
  <w:comment w:id="4" w:author="Microsoft Office User" w:date="2017-10-31T16:01:00Z" w:initials="Office">
    <w:p w14:paraId="6B13A973" w14:textId="77777777" w:rsidR="00571A1C" w:rsidRDefault="00571A1C" w:rsidP="00571A1C">
      <w:r>
        <w:rPr>
          <w:rStyle w:val="CommentReference"/>
        </w:rPr>
        <w:annotationRef/>
      </w:r>
      <w:r>
        <w:t>Put somewhere: Council and stakeholder perceptions are not a barrier to EBFM—NE and MA councils and stakeholders are open to it (</w:t>
      </w:r>
      <w:proofErr w:type="spellStart"/>
      <w:r>
        <w:t>Biedron</w:t>
      </w:r>
      <w:proofErr w:type="spellEnd"/>
      <w:r>
        <w:t xml:space="preserve"> and Knuth 2016)</w:t>
      </w:r>
    </w:p>
    <w:p w14:paraId="228D777F" w14:textId="254BE16C" w:rsidR="00571A1C" w:rsidRDefault="00571A1C">
      <w:pPr>
        <w:pStyle w:val="CommentText"/>
      </w:pPr>
    </w:p>
  </w:comment>
  <w:comment w:id="21" w:author="Windows User" w:date="2017-10-11T08:01:00Z" w:initials="WU">
    <w:p w14:paraId="5F580384" w14:textId="53BE7B15" w:rsidR="00571A1C" w:rsidRDefault="00571A1C">
      <w:pPr>
        <w:pStyle w:val="CommentText"/>
      </w:pPr>
      <w:r>
        <w:rPr>
          <w:rStyle w:val="CommentReference"/>
        </w:rPr>
        <w:annotationRef/>
      </w:r>
      <w:r>
        <w:t>Some in-text reference formatting problems throughout the document.</w:t>
      </w:r>
    </w:p>
  </w:comment>
  <w:comment w:id="43" w:author="Timothy Essington" w:date="2017-10-13T15:26:00Z" w:initials="TE">
    <w:p w14:paraId="4F314924" w14:textId="371DFE13" w:rsidR="00571A1C" w:rsidRDefault="00571A1C">
      <w:pPr>
        <w:pStyle w:val="CommentText"/>
      </w:pPr>
      <w:r>
        <w:rPr>
          <w:rStyle w:val="CommentReference"/>
        </w:rPr>
        <w:annotationRef/>
      </w:r>
      <w:r>
        <w:t>Perhaps we say that in developed countries, fisheries are managed by setting effort or output controls that are adapted based on stock assessments</w:t>
      </w:r>
    </w:p>
  </w:comment>
  <w:comment w:id="44" w:author="Windows User" w:date="2017-10-11T08:03:00Z" w:initials="WU">
    <w:p w14:paraId="67C7AB4E" w14:textId="76E6EC2F" w:rsidR="00571A1C" w:rsidRDefault="00571A1C">
      <w:pPr>
        <w:pStyle w:val="CommentText"/>
      </w:pPr>
      <w:r>
        <w:rPr>
          <w:rStyle w:val="CommentReference"/>
        </w:rPr>
        <w:annotationRef/>
      </w:r>
      <w:r>
        <w:t xml:space="preserve">The councils don’t really review the assessments in the sense of deciding whether to accept them.  The main review (at least in the Northeast) is done by independent stock assessment experts at a formal stock assessment review meeting.  The Councils have played a role in setting up this review process, but in practice, the review is quite independent of the Council (again, at least in the Northeast).  Here’s the formal description of this process: </w:t>
      </w:r>
      <w:hyperlink r:id="rId1" w:history="1">
        <w:r w:rsidRPr="00CC51AD">
          <w:rPr>
            <w:rStyle w:val="Hyperlink"/>
          </w:rPr>
          <w:t>https://www.st.nmfs.noaa.gov/science-quality-assurance/MSA-peer-review-processes/index</w:t>
        </w:r>
      </w:hyperlink>
    </w:p>
    <w:p w14:paraId="4E02F6DB" w14:textId="77777777" w:rsidR="00571A1C" w:rsidRDefault="00571A1C">
      <w:pPr>
        <w:pStyle w:val="CommentText"/>
      </w:pPr>
    </w:p>
  </w:comment>
  <w:comment w:id="45" w:author="Windows User" w:date="2017-10-11T08:06:00Z" w:initials="WU">
    <w:p w14:paraId="653B8469" w14:textId="21CA05F8" w:rsidR="00571A1C" w:rsidRDefault="00571A1C">
      <w:pPr>
        <w:pStyle w:val="CommentText"/>
      </w:pPr>
      <w:r>
        <w:rPr>
          <w:rStyle w:val="CommentReference"/>
        </w:rPr>
        <w:annotationRef/>
      </w:r>
      <w:r>
        <w:t>I don’t think the regional council system is common to other developed countries.</w:t>
      </w:r>
    </w:p>
  </w:comment>
  <w:comment w:id="47" w:author="Windows User" w:date="2017-10-11T08:09:00Z" w:initials="WU">
    <w:p w14:paraId="527D90EB" w14:textId="47E78ED4" w:rsidR="00571A1C" w:rsidRDefault="00571A1C">
      <w:pPr>
        <w:pStyle w:val="CommentText"/>
      </w:pPr>
      <w:r>
        <w:rPr>
          <w:rStyle w:val="CommentReference"/>
        </w:rPr>
        <w:annotationRef/>
      </w:r>
      <w:r>
        <w:t>Here might be a good place to contrast the growing body of academic research on inclusion of ecosystem considerations with the proposition that what we don’t know is how much this is being taken up and included in “operational stock assessments” – i.e., the ones that are directly used to guide management.</w:t>
      </w:r>
    </w:p>
  </w:comment>
  <w:comment w:id="49" w:author="Timothy Essington" w:date="2017-10-13T15:27:00Z" w:initials="TE">
    <w:p w14:paraId="5C2BFC36" w14:textId="4630F3A3" w:rsidR="00571A1C" w:rsidRDefault="00571A1C">
      <w:pPr>
        <w:pStyle w:val="CommentText"/>
      </w:pPr>
      <w:r>
        <w:rPr>
          <w:rStyle w:val="CommentReference"/>
        </w:rPr>
        <w:annotationRef/>
      </w:r>
      <w:r>
        <w:t>I like Olaf’s idea here, seems like a useful framing device</w:t>
      </w:r>
    </w:p>
  </w:comment>
  <w:comment w:id="55" w:author="Windows User" w:date="2017-10-13T15:31:00Z" w:initials="WU">
    <w:p w14:paraId="0527ED2E" w14:textId="107F68D3" w:rsidR="00571A1C" w:rsidRDefault="00571A1C">
      <w:pPr>
        <w:pStyle w:val="CommentText"/>
      </w:pPr>
      <w:r>
        <w:rPr>
          <w:rStyle w:val="CommentReference"/>
        </w:rPr>
        <w:annotationRef/>
      </w:r>
      <w:r>
        <w:t xml:space="preserve">Should probably define this more clearly.  This is where you define how this paper differs from </w:t>
      </w:r>
      <w:proofErr w:type="spellStart"/>
      <w:r>
        <w:t>Skern-Mauritzen</w:t>
      </w:r>
      <w:proofErr w:type="spellEnd"/>
      <w:r>
        <w:t>, so need to be clear and specific.</w:t>
      </w:r>
    </w:p>
    <w:p w14:paraId="3891FDDA" w14:textId="77777777" w:rsidR="00571A1C" w:rsidRDefault="00571A1C">
      <w:pPr>
        <w:pStyle w:val="CommentText"/>
      </w:pPr>
    </w:p>
    <w:p w14:paraId="221290C5" w14:textId="292D563A" w:rsidR="00571A1C" w:rsidRDefault="00571A1C">
      <w:pPr>
        <w:pStyle w:val="CommentText"/>
      </w:pPr>
      <w:r>
        <w:t>TEE: agreed, giving specific examples. Seems to me the productivity is probably the most important thing, so saying that it’s only one seems unconvincing.   Perhaps saying something like “Any review of use of broader system information needs to identify all possible ways such information might be included in management advice in general, and stock assessments in particular.  On one end of the continuum is explicit inclusion of external parameters driving key population vital rates into assessment models.  On the other hand, is broader qualitative considerations that inform model development in unknown ways.</w:t>
      </w:r>
    </w:p>
  </w:comment>
  <w:comment w:id="57" w:author="Windows User" w:date="2017-10-11T08:24:00Z" w:initials="WU">
    <w:p w14:paraId="76648DA5" w14:textId="77777777" w:rsidR="00571A1C" w:rsidRDefault="00571A1C" w:rsidP="006E3AD1">
      <w:pPr>
        <w:autoSpaceDE w:val="0"/>
        <w:autoSpaceDN w:val="0"/>
        <w:adjustRightInd w:val="0"/>
        <w:spacing w:before="0" w:after="0" w:line="240" w:lineRule="auto"/>
        <w:rPr>
          <w:rFonts w:ascii="AdvP40668" w:hAnsi="AdvP40668" w:cs="AdvP40668"/>
          <w:sz w:val="16"/>
          <w:szCs w:val="16"/>
        </w:rPr>
      </w:pPr>
      <w:r>
        <w:rPr>
          <w:rStyle w:val="CommentReference"/>
        </w:rPr>
        <w:annotationRef/>
      </w:r>
      <w:r>
        <w:rPr>
          <w:rFonts w:ascii="AdvP40668" w:hAnsi="AdvP40668" w:cs="AdvP40668"/>
          <w:sz w:val="16"/>
          <w:szCs w:val="16"/>
        </w:rPr>
        <w:t xml:space="preserve">Myers, R. A. 1998. When do </w:t>
      </w:r>
      <w:proofErr w:type="spellStart"/>
      <w:r>
        <w:rPr>
          <w:rFonts w:ascii="AdvP40668" w:hAnsi="AdvP40668" w:cs="AdvP40668"/>
          <w:sz w:val="16"/>
          <w:szCs w:val="16"/>
        </w:rPr>
        <w:t>environment</w:t>
      </w:r>
      <w:r>
        <w:rPr>
          <w:rFonts w:ascii="AdvPS44A44B" w:hAnsi="AdvPS44A44B" w:cs="AdvPS44A44B"/>
          <w:sz w:val="16"/>
          <w:szCs w:val="16"/>
        </w:rPr>
        <w:t>e</w:t>
      </w:r>
      <w:r>
        <w:rPr>
          <w:rFonts w:ascii="AdvP40668" w:hAnsi="AdvP40668" w:cs="AdvP40668"/>
          <w:sz w:val="16"/>
          <w:szCs w:val="16"/>
        </w:rPr>
        <w:t>recruitment</w:t>
      </w:r>
      <w:proofErr w:type="spellEnd"/>
      <w:r>
        <w:rPr>
          <w:rFonts w:ascii="AdvP40668" w:hAnsi="AdvP40668" w:cs="AdvP40668"/>
          <w:sz w:val="16"/>
          <w:szCs w:val="16"/>
        </w:rPr>
        <w:t xml:space="preserve"> correlations</w:t>
      </w:r>
    </w:p>
    <w:p w14:paraId="0A9AFC70" w14:textId="77777777" w:rsidR="00571A1C" w:rsidRDefault="00571A1C" w:rsidP="006E3AD1">
      <w:pPr>
        <w:autoSpaceDE w:val="0"/>
        <w:autoSpaceDN w:val="0"/>
        <w:adjustRightInd w:val="0"/>
        <w:spacing w:before="0" w:after="0" w:line="240" w:lineRule="auto"/>
        <w:rPr>
          <w:rFonts w:ascii="AdvP40668" w:hAnsi="AdvP40668" w:cs="AdvP40668"/>
          <w:sz w:val="16"/>
          <w:szCs w:val="16"/>
        </w:rPr>
      </w:pPr>
      <w:r>
        <w:rPr>
          <w:rFonts w:ascii="AdvP40668" w:hAnsi="AdvP40668" w:cs="AdvP40668"/>
          <w:sz w:val="16"/>
          <w:szCs w:val="16"/>
        </w:rPr>
        <w:t>work? Reviews in Fish Biology and Fisheries, 8:</w:t>
      </w:r>
    </w:p>
    <w:p w14:paraId="27D5FD97" w14:textId="76D31426" w:rsidR="00571A1C" w:rsidRDefault="00571A1C" w:rsidP="006E3AD1">
      <w:pPr>
        <w:pStyle w:val="CommentText"/>
      </w:pPr>
      <w:r>
        <w:rPr>
          <w:rFonts w:ascii="AdvP40668" w:hAnsi="AdvP40668" w:cs="AdvP40668"/>
          <w:sz w:val="16"/>
          <w:szCs w:val="16"/>
        </w:rPr>
        <w:t>283</w:t>
      </w:r>
      <w:r>
        <w:rPr>
          <w:rFonts w:ascii="AdvPS44A44B" w:hAnsi="AdvPS44A44B" w:cs="AdvPS44A44B"/>
          <w:sz w:val="16"/>
          <w:szCs w:val="16"/>
        </w:rPr>
        <w:t>e</w:t>
      </w:r>
      <w:r>
        <w:rPr>
          <w:rFonts w:ascii="AdvP40668" w:hAnsi="AdvP40668" w:cs="AdvP40668"/>
          <w:sz w:val="16"/>
          <w:szCs w:val="16"/>
        </w:rPr>
        <w:t>305.</w:t>
      </w:r>
    </w:p>
  </w:comment>
  <w:comment w:id="58" w:author="Timothy Essington" w:date="2017-10-13T15:36:00Z" w:initials="TE">
    <w:p w14:paraId="55E2A3B2" w14:textId="5E187FB0" w:rsidR="00571A1C" w:rsidRDefault="00571A1C">
      <w:pPr>
        <w:pStyle w:val="CommentText"/>
      </w:pPr>
      <w:r>
        <w:rPr>
          <w:rStyle w:val="CommentReference"/>
        </w:rPr>
        <w:annotationRef/>
      </w:r>
      <w:r>
        <w:t>This presumes top down drivers are more important than bottom up (prey availability) for high level piscivores.   Perhaps we should clarify by saying high trophic level, longer lived, and generalist piscivore species?</w:t>
      </w:r>
    </w:p>
  </w:comment>
  <w:comment w:id="59" w:author="Windows User" w:date="2017-10-11T08:31:00Z" w:initials="WU">
    <w:p w14:paraId="2C77DD14" w14:textId="772F76D4" w:rsidR="00571A1C" w:rsidRDefault="00571A1C">
      <w:pPr>
        <w:pStyle w:val="CommentText"/>
      </w:pPr>
      <w:r>
        <w:rPr>
          <w:rStyle w:val="CommentReference"/>
        </w:rPr>
        <w:annotationRef/>
      </w:r>
      <w:r>
        <w:t xml:space="preserve">First use of this term.  I think it’s helpful, but I would introduce it earlier and define it.  A few old folks probably remember “extended survivors analysis” so need to define the term clearly. </w:t>
      </w:r>
    </w:p>
  </w:comment>
  <w:comment w:id="60" w:author="Windows User" w:date="2017-10-11T09:33:00Z" w:initials="WU">
    <w:p w14:paraId="4D7A8724" w14:textId="77777777" w:rsidR="00571A1C" w:rsidRDefault="00571A1C">
      <w:pPr>
        <w:pStyle w:val="CommentText"/>
      </w:pPr>
      <w:r>
        <w:rPr>
          <w:rStyle w:val="CommentReference"/>
        </w:rPr>
        <w:annotationRef/>
      </w:r>
      <w:r>
        <w:t>I’m looking at the information on this website and can’t seem to find info on model complexity.  Are you using some internal NOAA version or am I just having trouble navigating the website?</w:t>
      </w:r>
    </w:p>
    <w:p w14:paraId="6D672232" w14:textId="77777777" w:rsidR="00571A1C" w:rsidRDefault="00571A1C">
      <w:pPr>
        <w:pStyle w:val="CommentText"/>
      </w:pPr>
    </w:p>
    <w:p w14:paraId="6DB65552" w14:textId="2C89A153" w:rsidR="00571A1C" w:rsidRDefault="00571A1C">
      <w:pPr>
        <w:pStyle w:val="CommentText"/>
      </w:pPr>
      <w:r>
        <w:t>We don’t want reviewers to go to the website and get frustrated that the information we claim to use isn’t actually available there, so maybe add some more specific instructions if this info is there somewhere on the website.</w:t>
      </w:r>
    </w:p>
  </w:comment>
  <w:comment w:id="61" w:author="Windows User" w:date="2017-10-11T09:38:00Z" w:initials="WU">
    <w:p w14:paraId="74020440" w14:textId="7406CBA1" w:rsidR="00571A1C" w:rsidRDefault="00571A1C">
      <w:pPr>
        <w:pStyle w:val="CommentText"/>
      </w:pPr>
      <w:r>
        <w:rPr>
          <w:rStyle w:val="CommentReference"/>
        </w:rPr>
        <w:annotationRef/>
      </w:r>
      <w:r>
        <w:t>A citation would be helpful to support this if you can think of one.</w:t>
      </w:r>
    </w:p>
  </w:comment>
  <w:comment w:id="64" w:author="Windows User" w:date="2017-10-11T09:43:00Z" w:initials="WU">
    <w:p w14:paraId="3E99112F" w14:textId="4CDFF312" w:rsidR="00571A1C" w:rsidRDefault="00571A1C">
      <w:pPr>
        <w:pStyle w:val="CommentText"/>
      </w:pPr>
      <w:r>
        <w:rPr>
          <w:rStyle w:val="CommentReference"/>
        </w:rPr>
        <w:annotationRef/>
      </w:r>
      <w:r>
        <w:t>I assume this is the situation that you’re referring to hear, but it’s not clear.</w:t>
      </w:r>
    </w:p>
  </w:comment>
  <w:comment w:id="65" w:author="Windows User" w:date="2017-10-11T09:44:00Z" w:initials="WU">
    <w:p w14:paraId="01FE21EC" w14:textId="3EA8A02E" w:rsidR="00571A1C" w:rsidRDefault="00571A1C">
      <w:pPr>
        <w:pStyle w:val="CommentText"/>
      </w:pPr>
      <w:r>
        <w:rPr>
          <w:rStyle w:val="CommentReference"/>
        </w:rPr>
        <w:annotationRef/>
      </w:r>
      <w:r>
        <w:t>Maybe worth specifically defining overfished as used by NMFS in these FSSI status designations.  Is it just B&lt;0.5Bmsy?</w:t>
      </w:r>
    </w:p>
  </w:comment>
  <w:comment w:id="66" w:author="Windows User" w:date="2017-10-11T09:46:00Z" w:initials="WU">
    <w:p w14:paraId="537C29FF" w14:textId="6A3B92C0" w:rsidR="00571A1C" w:rsidRDefault="00571A1C">
      <w:pPr>
        <w:pStyle w:val="CommentText"/>
      </w:pPr>
      <w:r>
        <w:rPr>
          <w:rStyle w:val="CommentReference"/>
        </w:rPr>
        <w:annotationRef/>
      </w:r>
      <w:r>
        <w:t>So, if I understand this right, any assessments done by the NEFSC and the AFSC would score as “high” for diet data availability and all assessments done by other centers would score as “low”?  If that’s correct, I would recommend changing how you present this.  It’s hard to attribute any differences to diet data availability when there may be other systematic differences between the Centers.</w:t>
      </w:r>
    </w:p>
    <w:p w14:paraId="27A28D53" w14:textId="77777777" w:rsidR="00571A1C" w:rsidRDefault="00571A1C">
      <w:pPr>
        <w:pStyle w:val="CommentText"/>
      </w:pPr>
    </w:p>
    <w:p w14:paraId="6779FDEC" w14:textId="35D78DA8" w:rsidR="00571A1C" w:rsidRDefault="00571A1C">
      <w:pPr>
        <w:pStyle w:val="CommentText"/>
      </w:pPr>
      <w:r>
        <w:t xml:space="preserve">You could keep the same analysis but instead of referring to this as a test of the “role of data availability” you could hypothesize that the Centers which have longstanding stomach contents analysis programs are more likely to produce assessments in which predator-prey interactions are included.  That might seem like a subtle shift, but I think it will be important for reviewers not to feel like there’s a bait and switch going on here – you promised an analysis of diet data availability, but really all you did was compare assessments among the Centers.  </w:t>
      </w:r>
    </w:p>
  </w:comment>
  <w:comment w:id="67" w:author="Windows User" w:date="2017-10-11T09:55:00Z" w:initials="WU">
    <w:p w14:paraId="2724331D" w14:textId="3F9E4407" w:rsidR="00571A1C" w:rsidRDefault="00571A1C">
      <w:pPr>
        <w:pStyle w:val="CommentText"/>
      </w:pPr>
      <w:r>
        <w:rPr>
          <w:rStyle w:val="CommentReference"/>
        </w:rPr>
        <w:annotationRef/>
      </w:r>
      <w:r>
        <w:t>I’m confused.  If 40% of assessments included “bycatch of the target species” how can only 24% of assessments include “at least one ecosystem factor quantitatively”?  Is “bycatch of the target species” not considered an ecosystem factor?</w:t>
      </w:r>
    </w:p>
  </w:comment>
  <w:comment w:id="68" w:author="Windows User" w:date="2017-10-11T09:58:00Z" w:initials="WU">
    <w:p w14:paraId="5824FE05" w14:textId="0E0EE757" w:rsidR="00571A1C" w:rsidRDefault="00571A1C">
      <w:pPr>
        <w:pStyle w:val="CommentText"/>
      </w:pPr>
      <w:r>
        <w:rPr>
          <w:rStyle w:val="CommentReference"/>
        </w:rPr>
        <w:annotationRef/>
      </w:r>
      <w:r>
        <w:t>Does included hear mean quantitatively?  Need to be specific as you also counted assessments that include a factor qualitatively.</w:t>
      </w:r>
    </w:p>
  </w:comment>
  <w:comment w:id="69" w:author="Windows User" w:date="2017-10-11T10:05:00Z" w:initials="WU">
    <w:p w14:paraId="3F1EAAFE" w14:textId="382EA1A9" w:rsidR="00571A1C" w:rsidRDefault="00571A1C">
      <w:pPr>
        <w:pStyle w:val="CommentText"/>
      </w:pPr>
      <w:r>
        <w:rPr>
          <w:rStyle w:val="CommentReference"/>
        </w:rPr>
        <w:annotationRef/>
      </w:r>
      <w:r>
        <w:t>Was there some statistical analysis done here or just visually comparing the bars in the graph below.  If you did a chi square test, for example, you should report the details here.  If not, probably no need to include it.  Seems like statistical overkill, but a reviewer might ask for it.</w:t>
      </w:r>
    </w:p>
  </w:comment>
  <w:comment w:id="70" w:author="Windows User" w:date="2017-10-11T10:09:00Z" w:initials="WU">
    <w:p w14:paraId="2190D8BD" w14:textId="6D70EE35" w:rsidR="00571A1C" w:rsidRDefault="00571A1C">
      <w:pPr>
        <w:pStyle w:val="CommentText"/>
      </w:pPr>
      <w:r>
        <w:rPr>
          <w:rStyle w:val="CommentReference"/>
        </w:rPr>
        <w:annotationRef/>
      </w:r>
      <w:r>
        <w:t>I prefer “stomach content labs” but it’s up to you.  I don’t think they do comprehensive diet analysis using, for example, food web biomarkers.  I think these are “gut shops” – but I could be wrong.</w:t>
      </w:r>
    </w:p>
  </w:comment>
  <w:comment w:id="71" w:author="Windows User" w:date="2017-10-11T11:24:00Z" w:initials="WU">
    <w:p w14:paraId="01C2D387" w14:textId="04D70DA5" w:rsidR="00571A1C" w:rsidRDefault="00571A1C">
      <w:pPr>
        <w:pStyle w:val="CommentText"/>
      </w:pPr>
      <w:r>
        <w:rPr>
          <w:rStyle w:val="CommentReference"/>
        </w:rPr>
        <w:annotationRef/>
      </w:r>
      <w:r>
        <w:t>Not clear what this means</w:t>
      </w:r>
    </w:p>
  </w:comment>
  <w:comment w:id="72" w:author="Windows User" w:date="2017-10-11T11:28:00Z" w:initials="WU">
    <w:p w14:paraId="1D739978" w14:textId="36ED3547" w:rsidR="00571A1C" w:rsidRDefault="00571A1C">
      <w:pPr>
        <w:pStyle w:val="CommentText"/>
      </w:pPr>
      <w:r>
        <w:rPr>
          <w:rStyle w:val="CommentReference"/>
        </w:rPr>
        <w:annotationRef/>
      </w:r>
      <w:r>
        <w:t>Cool!</w:t>
      </w:r>
    </w:p>
  </w:comment>
  <w:comment w:id="73" w:author="Windows User" w:date="2017-10-11T11:43:00Z" w:initials="WU">
    <w:p w14:paraId="50E410E3" w14:textId="51E580D7" w:rsidR="00571A1C" w:rsidRDefault="00571A1C">
      <w:pPr>
        <w:pStyle w:val="CommentText"/>
      </w:pPr>
      <w:r>
        <w:rPr>
          <w:rStyle w:val="CommentReference"/>
        </w:rPr>
        <w:annotationRef/>
      </w:r>
      <w:r w:rsidRPr="00906A69">
        <w:t>https://www.nefsc.noaa.gov/nefsc/saw/saw58/SAW-58_TORs_Butter%20-Tilefish_2013-07-02%20-FINAL.pdf</w:t>
      </w:r>
    </w:p>
  </w:comment>
  <w:comment w:id="74" w:author="Windows User" w:date="2017-10-11T12:06:00Z" w:initials="WU">
    <w:p w14:paraId="35EE80E5" w14:textId="40F50CCD" w:rsidR="00571A1C" w:rsidRDefault="00571A1C">
      <w:pPr>
        <w:pStyle w:val="CommentText"/>
      </w:pPr>
      <w:r>
        <w:rPr>
          <w:rStyle w:val="CommentReference"/>
        </w:rPr>
        <w:annotationRef/>
      </w:r>
      <w:r>
        <w:t xml:space="preserve">Here’s a new paragraph to consider – I won’t be offended if you decide to cut it.  This is an idea that’s often discussed at the Mid-Atlantic SSC and I found a recent (2017) document online describing a research track process for SEDAR.  I don’t know the extent to which something like this already exists within the other centers.  Maybe worth discussing with Rick </w:t>
      </w:r>
      <w:proofErr w:type="spellStart"/>
      <w:r>
        <w:t>Methot</w:t>
      </w:r>
      <w:proofErr w:type="spellEnd"/>
      <w:r>
        <w:t>.</w:t>
      </w:r>
    </w:p>
    <w:p w14:paraId="13F8EA7E" w14:textId="4F7B99FB" w:rsidR="00571A1C" w:rsidRDefault="00571A1C">
      <w:pPr>
        <w:pStyle w:val="CommentText"/>
      </w:pPr>
    </w:p>
    <w:p w14:paraId="53CF18C2" w14:textId="17F5A00B" w:rsidR="00571A1C" w:rsidRDefault="00571A1C">
      <w:pPr>
        <w:pStyle w:val="CommentText"/>
      </w:pPr>
      <w:r>
        <w:t>In any case, I think formalizing this process of research and operational tracks (with a mechanism of moving innovation from the former to the latter) will be really key to expanding the use of ecosystem info in assessments.</w:t>
      </w:r>
    </w:p>
  </w:comment>
  <w:comment w:id="75" w:author="Windows User" w:date="2017-10-11T11:47:00Z" w:initials="WU">
    <w:p w14:paraId="04F95BEC" w14:textId="7A037A16" w:rsidR="00571A1C" w:rsidRDefault="00571A1C">
      <w:pPr>
        <w:pStyle w:val="CommentText"/>
      </w:pPr>
      <w:r>
        <w:rPr>
          <w:rStyle w:val="CommentReference"/>
        </w:rPr>
        <w:annotationRef/>
      </w:r>
      <w:r>
        <w:t>Some of these are pretty old and have newer assessments.  For example, there’s a 2016 assessment for black sea bass.  I don’t think you need to chase the most recent assessments – just be aware that there are probably newer versions available for many of them.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3870D2D" w15:done="0"/>
  <w15:commentEx w15:paraId="172F8C86" w15:done="0"/>
  <w15:commentEx w15:paraId="779F87D6" w15:done="0"/>
  <w15:commentEx w15:paraId="4E6CEC1C" w15:done="0"/>
  <w15:commentEx w15:paraId="228D777F" w15:done="0"/>
  <w15:commentEx w15:paraId="5F580384" w15:done="0"/>
  <w15:commentEx w15:paraId="4F314924" w15:done="0"/>
  <w15:commentEx w15:paraId="4E02F6DB" w15:done="0"/>
  <w15:commentEx w15:paraId="653B8469" w15:done="0"/>
  <w15:commentEx w15:paraId="527D90EB" w15:done="0"/>
  <w15:commentEx w15:paraId="5C2BFC36" w15:done="0"/>
  <w15:commentEx w15:paraId="221290C5" w15:done="0"/>
  <w15:commentEx w15:paraId="27D5FD97" w15:done="0"/>
  <w15:commentEx w15:paraId="55E2A3B2" w15:done="0"/>
  <w15:commentEx w15:paraId="2C77DD14" w15:done="0"/>
  <w15:commentEx w15:paraId="6DB65552" w15:done="0"/>
  <w15:commentEx w15:paraId="74020440" w15:done="0"/>
  <w15:commentEx w15:paraId="3E99112F" w15:done="0"/>
  <w15:commentEx w15:paraId="01FE21EC" w15:done="0"/>
  <w15:commentEx w15:paraId="6779FDEC" w15:done="0"/>
  <w15:commentEx w15:paraId="2724331D" w15:done="0"/>
  <w15:commentEx w15:paraId="5824FE05" w15:done="0"/>
  <w15:commentEx w15:paraId="3F1EAAFE" w15:done="0"/>
  <w15:commentEx w15:paraId="2190D8BD" w15:done="0"/>
  <w15:commentEx w15:paraId="01C2D387" w15:done="0"/>
  <w15:commentEx w15:paraId="1D739978" w15:done="0"/>
  <w15:commentEx w15:paraId="50E410E3" w15:done="0"/>
  <w15:commentEx w15:paraId="53CF18C2" w15:done="0"/>
  <w15:commentEx w15:paraId="04F95BE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29890F" w14:textId="77777777" w:rsidR="00A51FC5" w:rsidRDefault="00A51FC5" w:rsidP="001D0777">
      <w:pPr>
        <w:spacing w:before="0" w:after="0" w:line="240" w:lineRule="auto"/>
      </w:pPr>
      <w:r>
        <w:separator/>
      </w:r>
    </w:p>
  </w:endnote>
  <w:endnote w:type="continuationSeparator" w:id="0">
    <w:p w14:paraId="020857AB" w14:textId="77777777" w:rsidR="00A51FC5" w:rsidRDefault="00A51FC5"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AdvP40668">
    <w:altName w:val="Times New Roman"/>
    <w:panose1 w:val="00000000000000000000"/>
    <w:charset w:val="00"/>
    <w:family w:val="auto"/>
    <w:notTrueType/>
    <w:pitch w:val="default"/>
    <w:sig w:usb0="00000003" w:usb1="00000000" w:usb2="00000000" w:usb3="00000000" w:csb0="00000001" w:csb1="00000000"/>
  </w:font>
  <w:font w:name="AdvPS44A44B">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571A1C" w:rsidRDefault="00571A1C"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571A1C" w:rsidRDefault="00571A1C"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08A9C360" w:rsidR="00571A1C" w:rsidRDefault="00571A1C"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B5DB8">
      <w:rPr>
        <w:rStyle w:val="PageNumber"/>
        <w:noProof/>
      </w:rPr>
      <w:t>20</w:t>
    </w:r>
    <w:r>
      <w:rPr>
        <w:rStyle w:val="PageNumber"/>
      </w:rPr>
      <w:fldChar w:fldCharType="end"/>
    </w:r>
  </w:p>
  <w:p w14:paraId="03934F40" w14:textId="77777777" w:rsidR="00571A1C" w:rsidRDefault="00571A1C"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AFFB3A" w14:textId="77777777" w:rsidR="00A51FC5" w:rsidRDefault="00A51FC5" w:rsidP="001D0777">
      <w:pPr>
        <w:spacing w:before="0" w:after="0" w:line="240" w:lineRule="auto"/>
      </w:pPr>
      <w:r>
        <w:separator/>
      </w:r>
    </w:p>
  </w:footnote>
  <w:footnote w:type="continuationSeparator" w:id="0">
    <w:p w14:paraId="2287FB8E" w14:textId="77777777" w:rsidR="00A51FC5" w:rsidRDefault="00A51FC5"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trackRevisions/>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780"/>
    <w:rsid w:val="00000EDE"/>
    <w:rsid w:val="00001CD0"/>
    <w:rsid w:val="000103F5"/>
    <w:rsid w:val="00010420"/>
    <w:rsid w:val="00016346"/>
    <w:rsid w:val="00030F0B"/>
    <w:rsid w:val="0003341F"/>
    <w:rsid w:val="00045E0A"/>
    <w:rsid w:val="00056E68"/>
    <w:rsid w:val="00075B56"/>
    <w:rsid w:val="00077C74"/>
    <w:rsid w:val="000815BB"/>
    <w:rsid w:val="000A0ED8"/>
    <w:rsid w:val="000B3E34"/>
    <w:rsid w:val="000B5DB8"/>
    <w:rsid w:val="000D0644"/>
    <w:rsid w:val="000D15DA"/>
    <w:rsid w:val="000D46F9"/>
    <w:rsid w:val="000D6B0B"/>
    <w:rsid w:val="00105942"/>
    <w:rsid w:val="00107DC5"/>
    <w:rsid w:val="0011211F"/>
    <w:rsid w:val="0012170B"/>
    <w:rsid w:val="001523D8"/>
    <w:rsid w:val="00182A9B"/>
    <w:rsid w:val="00186120"/>
    <w:rsid w:val="001A6227"/>
    <w:rsid w:val="001A63FF"/>
    <w:rsid w:val="001B246C"/>
    <w:rsid w:val="001B5F1B"/>
    <w:rsid w:val="001D0777"/>
    <w:rsid w:val="001F4B96"/>
    <w:rsid w:val="001F70D7"/>
    <w:rsid w:val="00216E20"/>
    <w:rsid w:val="00225846"/>
    <w:rsid w:val="002354DF"/>
    <w:rsid w:val="00243C46"/>
    <w:rsid w:val="002536C0"/>
    <w:rsid w:val="00261D91"/>
    <w:rsid w:val="00265DA0"/>
    <w:rsid w:val="00271816"/>
    <w:rsid w:val="00284856"/>
    <w:rsid w:val="00285480"/>
    <w:rsid w:val="002A66EF"/>
    <w:rsid w:val="002B3005"/>
    <w:rsid w:val="002C5330"/>
    <w:rsid w:val="002C7611"/>
    <w:rsid w:val="002D1780"/>
    <w:rsid w:val="002E1895"/>
    <w:rsid w:val="002E782D"/>
    <w:rsid w:val="00302D38"/>
    <w:rsid w:val="00304981"/>
    <w:rsid w:val="00312801"/>
    <w:rsid w:val="0031798A"/>
    <w:rsid w:val="003208B8"/>
    <w:rsid w:val="0032166E"/>
    <w:rsid w:val="00323937"/>
    <w:rsid w:val="00324278"/>
    <w:rsid w:val="003318DA"/>
    <w:rsid w:val="00340913"/>
    <w:rsid w:val="003418B3"/>
    <w:rsid w:val="003447E8"/>
    <w:rsid w:val="003507F2"/>
    <w:rsid w:val="00355F08"/>
    <w:rsid w:val="00356BD7"/>
    <w:rsid w:val="00363E8E"/>
    <w:rsid w:val="00377683"/>
    <w:rsid w:val="003804AC"/>
    <w:rsid w:val="00381351"/>
    <w:rsid w:val="00382CD2"/>
    <w:rsid w:val="003B703A"/>
    <w:rsid w:val="003C21B6"/>
    <w:rsid w:val="003C6A97"/>
    <w:rsid w:val="003F0F88"/>
    <w:rsid w:val="003F0F98"/>
    <w:rsid w:val="003F4685"/>
    <w:rsid w:val="003F689B"/>
    <w:rsid w:val="00401EA6"/>
    <w:rsid w:val="00404E5F"/>
    <w:rsid w:val="00407D96"/>
    <w:rsid w:val="004135D8"/>
    <w:rsid w:val="004150BB"/>
    <w:rsid w:val="00423877"/>
    <w:rsid w:val="004256E5"/>
    <w:rsid w:val="00433502"/>
    <w:rsid w:val="00451E3A"/>
    <w:rsid w:val="0046151A"/>
    <w:rsid w:val="00463DAA"/>
    <w:rsid w:val="004724D3"/>
    <w:rsid w:val="0047380F"/>
    <w:rsid w:val="00483534"/>
    <w:rsid w:val="00487014"/>
    <w:rsid w:val="004B2511"/>
    <w:rsid w:val="004B3030"/>
    <w:rsid w:val="004E19F8"/>
    <w:rsid w:val="004E6558"/>
    <w:rsid w:val="004F21A6"/>
    <w:rsid w:val="005078D6"/>
    <w:rsid w:val="00511110"/>
    <w:rsid w:val="00511590"/>
    <w:rsid w:val="00511E96"/>
    <w:rsid w:val="005173B2"/>
    <w:rsid w:val="0053165C"/>
    <w:rsid w:val="00542574"/>
    <w:rsid w:val="0055038D"/>
    <w:rsid w:val="00550B8B"/>
    <w:rsid w:val="00562146"/>
    <w:rsid w:val="0056606A"/>
    <w:rsid w:val="00570813"/>
    <w:rsid w:val="00571A1C"/>
    <w:rsid w:val="00572E8B"/>
    <w:rsid w:val="00575AB7"/>
    <w:rsid w:val="0058349C"/>
    <w:rsid w:val="005863EE"/>
    <w:rsid w:val="0058752F"/>
    <w:rsid w:val="0058782C"/>
    <w:rsid w:val="005A1A4C"/>
    <w:rsid w:val="005A3CCE"/>
    <w:rsid w:val="005A7595"/>
    <w:rsid w:val="005B2773"/>
    <w:rsid w:val="005B4EDA"/>
    <w:rsid w:val="005C1CE9"/>
    <w:rsid w:val="005D0FB5"/>
    <w:rsid w:val="005E1E6A"/>
    <w:rsid w:val="005F5B6A"/>
    <w:rsid w:val="0060376D"/>
    <w:rsid w:val="00611849"/>
    <w:rsid w:val="006145F6"/>
    <w:rsid w:val="006217B5"/>
    <w:rsid w:val="006258D3"/>
    <w:rsid w:val="00632ED2"/>
    <w:rsid w:val="0063433C"/>
    <w:rsid w:val="00641983"/>
    <w:rsid w:val="00642DA2"/>
    <w:rsid w:val="00643EDB"/>
    <w:rsid w:val="0065286A"/>
    <w:rsid w:val="00665554"/>
    <w:rsid w:val="00686FBE"/>
    <w:rsid w:val="00691163"/>
    <w:rsid w:val="006A64FE"/>
    <w:rsid w:val="006B68CA"/>
    <w:rsid w:val="006B7935"/>
    <w:rsid w:val="006C1DB4"/>
    <w:rsid w:val="006D2E0E"/>
    <w:rsid w:val="006D3614"/>
    <w:rsid w:val="006D59A9"/>
    <w:rsid w:val="006E3AD1"/>
    <w:rsid w:val="006E64E1"/>
    <w:rsid w:val="006E671C"/>
    <w:rsid w:val="006F3B68"/>
    <w:rsid w:val="006F42C5"/>
    <w:rsid w:val="007136D9"/>
    <w:rsid w:val="007164AB"/>
    <w:rsid w:val="007230D6"/>
    <w:rsid w:val="007231C4"/>
    <w:rsid w:val="00723802"/>
    <w:rsid w:val="0073692B"/>
    <w:rsid w:val="00743C5F"/>
    <w:rsid w:val="007515B5"/>
    <w:rsid w:val="00784B8F"/>
    <w:rsid w:val="00795F6E"/>
    <w:rsid w:val="007A024D"/>
    <w:rsid w:val="007A7C71"/>
    <w:rsid w:val="007B2FD7"/>
    <w:rsid w:val="007B504D"/>
    <w:rsid w:val="007F10C1"/>
    <w:rsid w:val="007F1C78"/>
    <w:rsid w:val="007F49A8"/>
    <w:rsid w:val="007F4AB6"/>
    <w:rsid w:val="00816842"/>
    <w:rsid w:val="00832DD0"/>
    <w:rsid w:val="00835F6F"/>
    <w:rsid w:val="008458B2"/>
    <w:rsid w:val="0085350B"/>
    <w:rsid w:val="00861284"/>
    <w:rsid w:val="00867B4F"/>
    <w:rsid w:val="00870F46"/>
    <w:rsid w:val="00874DE6"/>
    <w:rsid w:val="00884D69"/>
    <w:rsid w:val="00887003"/>
    <w:rsid w:val="00887D97"/>
    <w:rsid w:val="0089025F"/>
    <w:rsid w:val="00893A72"/>
    <w:rsid w:val="00896947"/>
    <w:rsid w:val="008973C8"/>
    <w:rsid w:val="00897992"/>
    <w:rsid w:val="008A5B92"/>
    <w:rsid w:val="008B0726"/>
    <w:rsid w:val="008C226F"/>
    <w:rsid w:val="008D2EBA"/>
    <w:rsid w:val="008D3341"/>
    <w:rsid w:val="008E0FDD"/>
    <w:rsid w:val="008E403F"/>
    <w:rsid w:val="00900E09"/>
    <w:rsid w:val="009028A1"/>
    <w:rsid w:val="00906A69"/>
    <w:rsid w:val="00906DBA"/>
    <w:rsid w:val="00934DE8"/>
    <w:rsid w:val="00936949"/>
    <w:rsid w:val="009550FE"/>
    <w:rsid w:val="00956C59"/>
    <w:rsid w:val="009664AD"/>
    <w:rsid w:val="009711E2"/>
    <w:rsid w:val="009724CA"/>
    <w:rsid w:val="00984EBF"/>
    <w:rsid w:val="009908F3"/>
    <w:rsid w:val="00992F46"/>
    <w:rsid w:val="00996BDB"/>
    <w:rsid w:val="009A153C"/>
    <w:rsid w:val="009A7A5B"/>
    <w:rsid w:val="009B3D10"/>
    <w:rsid w:val="009B7F46"/>
    <w:rsid w:val="009C6802"/>
    <w:rsid w:val="009D07C8"/>
    <w:rsid w:val="009D43F4"/>
    <w:rsid w:val="009D65E1"/>
    <w:rsid w:val="009E1535"/>
    <w:rsid w:val="009E27E5"/>
    <w:rsid w:val="009E6E42"/>
    <w:rsid w:val="009F14B7"/>
    <w:rsid w:val="009F32E8"/>
    <w:rsid w:val="00A008B6"/>
    <w:rsid w:val="00A00D8B"/>
    <w:rsid w:val="00A14213"/>
    <w:rsid w:val="00A15B2B"/>
    <w:rsid w:val="00A42946"/>
    <w:rsid w:val="00A4415A"/>
    <w:rsid w:val="00A50F99"/>
    <w:rsid w:val="00A51FC5"/>
    <w:rsid w:val="00A545B9"/>
    <w:rsid w:val="00A67992"/>
    <w:rsid w:val="00A762F8"/>
    <w:rsid w:val="00A81A44"/>
    <w:rsid w:val="00A868D9"/>
    <w:rsid w:val="00A872AA"/>
    <w:rsid w:val="00AA26AF"/>
    <w:rsid w:val="00AA7A17"/>
    <w:rsid w:val="00AB3BC1"/>
    <w:rsid w:val="00AC0C3B"/>
    <w:rsid w:val="00AC2969"/>
    <w:rsid w:val="00AC4104"/>
    <w:rsid w:val="00AC472F"/>
    <w:rsid w:val="00AC7DEA"/>
    <w:rsid w:val="00AD29D4"/>
    <w:rsid w:val="00AF632A"/>
    <w:rsid w:val="00B048F9"/>
    <w:rsid w:val="00B05497"/>
    <w:rsid w:val="00B14696"/>
    <w:rsid w:val="00B32D78"/>
    <w:rsid w:val="00B4089A"/>
    <w:rsid w:val="00B46B83"/>
    <w:rsid w:val="00B472A9"/>
    <w:rsid w:val="00B638DA"/>
    <w:rsid w:val="00B8201A"/>
    <w:rsid w:val="00B82E39"/>
    <w:rsid w:val="00B84A31"/>
    <w:rsid w:val="00B92BC9"/>
    <w:rsid w:val="00B94B9B"/>
    <w:rsid w:val="00BA2DEE"/>
    <w:rsid w:val="00BA66EB"/>
    <w:rsid w:val="00BA69BA"/>
    <w:rsid w:val="00BB72AC"/>
    <w:rsid w:val="00BB7629"/>
    <w:rsid w:val="00BC2635"/>
    <w:rsid w:val="00BC321E"/>
    <w:rsid w:val="00BC61D0"/>
    <w:rsid w:val="00BD3BB5"/>
    <w:rsid w:val="00BE04D5"/>
    <w:rsid w:val="00BF0F4F"/>
    <w:rsid w:val="00C01250"/>
    <w:rsid w:val="00C02286"/>
    <w:rsid w:val="00C065BA"/>
    <w:rsid w:val="00C12307"/>
    <w:rsid w:val="00C15F39"/>
    <w:rsid w:val="00C1796C"/>
    <w:rsid w:val="00C20D8B"/>
    <w:rsid w:val="00C20E98"/>
    <w:rsid w:val="00C34095"/>
    <w:rsid w:val="00C4077D"/>
    <w:rsid w:val="00C42518"/>
    <w:rsid w:val="00C44F26"/>
    <w:rsid w:val="00C63AD9"/>
    <w:rsid w:val="00C7273B"/>
    <w:rsid w:val="00C7581E"/>
    <w:rsid w:val="00C76422"/>
    <w:rsid w:val="00CA2F7C"/>
    <w:rsid w:val="00CB1841"/>
    <w:rsid w:val="00CD47D7"/>
    <w:rsid w:val="00CE21EA"/>
    <w:rsid w:val="00D00A14"/>
    <w:rsid w:val="00D015F2"/>
    <w:rsid w:val="00D21537"/>
    <w:rsid w:val="00D278CD"/>
    <w:rsid w:val="00D53BB8"/>
    <w:rsid w:val="00D57059"/>
    <w:rsid w:val="00D57972"/>
    <w:rsid w:val="00D65463"/>
    <w:rsid w:val="00D71FBF"/>
    <w:rsid w:val="00DA0064"/>
    <w:rsid w:val="00DA5BBE"/>
    <w:rsid w:val="00DB608A"/>
    <w:rsid w:val="00DC3B9E"/>
    <w:rsid w:val="00DC40D6"/>
    <w:rsid w:val="00DD79E0"/>
    <w:rsid w:val="00DE2DD9"/>
    <w:rsid w:val="00DE416E"/>
    <w:rsid w:val="00DF0E3E"/>
    <w:rsid w:val="00DF7DBF"/>
    <w:rsid w:val="00E30FBF"/>
    <w:rsid w:val="00E33971"/>
    <w:rsid w:val="00E3757A"/>
    <w:rsid w:val="00E43A0A"/>
    <w:rsid w:val="00E44ED4"/>
    <w:rsid w:val="00E53923"/>
    <w:rsid w:val="00E5433E"/>
    <w:rsid w:val="00E70B6C"/>
    <w:rsid w:val="00E77A5A"/>
    <w:rsid w:val="00E82F58"/>
    <w:rsid w:val="00E83ADD"/>
    <w:rsid w:val="00E90701"/>
    <w:rsid w:val="00EA4C1B"/>
    <w:rsid w:val="00ED576B"/>
    <w:rsid w:val="00EE4EFA"/>
    <w:rsid w:val="00F01E8B"/>
    <w:rsid w:val="00F033B4"/>
    <w:rsid w:val="00F150F8"/>
    <w:rsid w:val="00F158FE"/>
    <w:rsid w:val="00F175CF"/>
    <w:rsid w:val="00F20A48"/>
    <w:rsid w:val="00F329AD"/>
    <w:rsid w:val="00F34994"/>
    <w:rsid w:val="00F40A1C"/>
    <w:rsid w:val="00F4166E"/>
    <w:rsid w:val="00F45342"/>
    <w:rsid w:val="00F46482"/>
    <w:rsid w:val="00F477AE"/>
    <w:rsid w:val="00F5589F"/>
    <w:rsid w:val="00F652E5"/>
    <w:rsid w:val="00F65CF2"/>
    <w:rsid w:val="00F71093"/>
    <w:rsid w:val="00F7170F"/>
    <w:rsid w:val="00F757F3"/>
    <w:rsid w:val="00F82070"/>
    <w:rsid w:val="00F87DD0"/>
    <w:rsid w:val="00FD12D5"/>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 w:type="paragraph" w:styleId="CommentSubject">
    <w:name w:val="annotation subject"/>
    <w:basedOn w:val="CommentText"/>
    <w:next w:val="CommentText"/>
    <w:link w:val="CommentSubjectChar"/>
    <w:uiPriority w:val="99"/>
    <w:semiHidden/>
    <w:unhideWhenUsed/>
    <w:rsid w:val="00F46482"/>
    <w:pPr>
      <w:spacing w:after="200"/>
    </w:pPr>
    <w:rPr>
      <w:rFonts w:asciiTheme="minorHAnsi" w:hAnsiTheme="minorHAnsi"/>
      <w:b/>
      <w:bCs/>
    </w:rPr>
  </w:style>
  <w:style w:type="character" w:customStyle="1" w:styleId="CommentSubjectChar">
    <w:name w:val="Comment Subject Char"/>
    <w:basedOn w:val="CommentTextChar"/>
    <w:link w:val="CommentSubject"/>
    <w:uiPriority w:val="99"/>
    <w:semiHidden/>
    <w:rsid w:val="00F46482"/>
    <w:rPr>
      <w:rFonts w:ascii="Times New Roman" w:hAnsi="Times New Roman"/>
      <w:b/>
      <w:bCs/>
      <w:sz w:val="20"/>
      <w:szCs w:val="20"/>
    </w:rPr>
  </w:style>
  <w:style w:type="paragraph" w:styleId="Header">
    <w:name w:val="header"/>
    <w:basedOn w:val="Normal"/>
    <w:link w:val="HeaderChar"/>
    <w:uiPriority w:val="99"/>
    <w:unhideWhenUsed/>
    <w:rsid w:val="00F4648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46482"/>
    <w:rPr>
      <w:sz w:val="20"/>
      <w:szCs w:val="20"/>
    </w:rPr>
  </w:style>
  <w:style w:type="character" w:styleId="Hyperlink">
    <w:name w:val="Hyperlink"/>
    <w:basedOn w:val="DefaultParagraphFont"/>
    <w:uiPriority w:val="99"/>
    <w:unhideWhenUsed/>
    <w:rsid w:val="004B2511"/>
    <w:rPr>
      <w:color w:val="0000FF" w:themeColor="hyperlink"/>
      <w:u w:val="single"/>
    </w:rPr>
  </w:style>
  <w:style w:type="paragraph" w:styleId="Revision">
    <w:name w:val="Revision"/>
    <w:hidden/>
    <w:uiPriority w:val="99"/>
    <w:semiHidden/>
    <w:rsid w:val="00D53BB8"/>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 w:id="196967977">
      <w:bodyDiv w:val="1"/>
      <w:marLeft w:val="0"/>
      <w:marRight w:val="0"/>
      <w:marTop w:val="0"/>
      <w:marBottom w:val="0"/>
      <w:divBdr>
        <w:top w:val="none" w:sz="0" w:space="0" w:color="auto"/>
        <w:left w:val="none" w:sz="0" w:space="0" w:color="auto"/>
        <w:bottom w:val="none" w:sz="0" w:space="0" w:color="auto"/>
        <w:right w:val="none" w:sz="0" w:space="0" w:color="auto"/>
      </w:divBdr>
    </w:div>
    <w:div w:id="228275974">
      <w:bodyDiv w:val="1"/>
      <w:marLeft w:val="0"/>
      <w:marRight w:val="0"/>
      <w:marTop w:val="0"/>
      <w:marBottom w:val="0"/>
      <w:divBdr>
        <w:top w:val="none" w:sz="0" w:space="0" w:color="auto"/>
        <w:left w:val="none" w:sz="0" w:space="0" w:color="auto"/>
        <w:bottom w:val="none" w:sz="0" w:space="0" w:color="auto"/>
        <w:right w:val="none" w:sz="0" w:space="0" w:color="auto"/>
      </w:divBdr>
      <w:divsChild>
        <w:div w:id="1031804083">
          <w:marLeft w:val="0"/>
          <w:marRight w:val="0"/>
          <w:marTop w:val="0"/>
          <w:marBottom w:val="0"/>
          <w:divBdr>
            <w:top w:val="none" w:sz="0" w:space="0" w:color="auto"/>
            <w:left w:val="none" w:sz="0" w:space="0" w:color="auto"/>
            <w:bottom w:val="none" w:sz="0" w:space="0" w:color="auto"/>
            <w:right w:val="none" w:sz="0" w:space="0" w:color="auto"/>
          </w:divBdr>
        </w:div>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st.nmfs.noaa.gov/science-quality-assurance/MSA-peer-review-processes/index" TargetMode="External"/></Relationship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microsoft.com/office/2011/relationships/people" Target="peop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image" Target="media/image1.tiff"/><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20</Pages>
  <Words>16187</Words>
  <Characters>92269</Characters>
  <Application>Microsoft Macintosh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4</cp:revision>
  <dcterms:created xsi:type="dcterms:W3CDTF">2017-10-30T16:51:00Z</dcterms:created>
  <dcterms:modified xsi:type="dcterms:W3CDTF">2017-10-31T23:02:00Z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zotero-version="5.0.21"&gt;&lt;session id="jN5ARVn4"/&gt;&lt;style id="http://www.zotero.org/styles/chicago-author-date" locale="en-US" hasBibliography="1" bibliographyStyleHasBeenSet="1"/&gt;&lt;prefs&gt;&lt;pref name="fieldType" value="Field"/&gt;&lt;pref name</vt:lpwstr>
  </property>
  <property fmtid="{D5CDD505-2E9C-101B-9397-08002B2CF9AE}" pid="3" name="ZOTERO_PREF_2">
    <vt:lpwstr>="storeReferences" value="true"/&gt;&lt;pref name="automaticJournalAbbreviations" value="true"/&gt;&lt;pref name="noteType" value="0"/&gt;&lt;/prefs&gt;&lt;/data&gt;</vt:lpwstr>
  </property>
</Properties>
</file>