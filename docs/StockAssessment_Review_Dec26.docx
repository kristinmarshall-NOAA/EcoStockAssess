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8F0B19" w14:textId="046A56FF" w:rsidR="002D1780" w:rsidRDefault="009664AD" w:rsidP="001D0777">
      <w:pPr>
        <w:spacing w:line="480" w:lineRule="auto"/>
        <w:contextualSpacing/>
        <w:rPr>
          <w:ins w:id="0" w:author="Microsoft Office User" w:date="2017-12-22T10:53:00Z"/>
        </w:rPr>
      </w:pPr>
      <w:r>
        <w:t>Including</w:t>
      </w:r>
      <w:r w:rsidR="002D1780">
        <w:t xml:space="preserve"> ecosystem information in U.S. </w:t>
      </w:r>
      <w:r w:rsidR="00C4077D">
        <w:t xml:space="preserve">fishery </w:t>
      </w:r>
      <w:r>
        <w:t>stock a</w:t>
      </w:r>
      <w:r w:rsidR="002D1780">
        <w:t>ssessments</w:t>
      </w:r>
      <w:r w:rsidR="00C4077D">
        <w:t xml:space="preserve">: successes, </w:t>
      </w:r>
      <w:r>
        <w:t>challenges</w:t>
      </w:r>
      <w:r w:rsidR="00C4077D">
        <w:t xml:space="preserve">, </w:t>
      </w:r>
      <w:r w:rsidR="00ED576B">
        <w:t xml:space="preserve">and </w:t>
      </w:r>
      <w:commentRangeStart w:id="1"/>
      <w:r w:rsidR="00ED576B">
        <w:t xml:space="preserve">potential </w:t>
      </w:r>
      <w:r w:rsidR="00C4077D">
        <w:t>explanations</w:t>
      </w:r>
      <w:commentRangeEnd w:id="1"/>
      <w:r w:rsidR="00F46482">
        <w:rPr>
          <w:rStyle w:val="CommentReference"/>
          <w:rFonts w:ascii="Times New Roman" w:hAnsi="Times New Roman"/>
        </w:rPr>
        <w:commentReference w:id="1"/>
      </w:r>
    </w:p>
    <w:p w14:paraId="3F7FC774" w14:textId="53159CEE" w:rsidR="005A490D" w:rsidRDefault="005A490D" w:rsidP="001D0777">
      <w:pPr>
        <w:spacing w:line="480" w:lineRule="auto"/>
        <w:contextualSpacing/>
        <w:rPr>
          <w:ins w:id="2" w:author="Microsoft Office User" w:date="2017-12-22T10:53:00Z"/>
        </w:rPr>
      </w:pPr>
      <w:ins w:id="3" w:author="Microsoft Office User" w:date="2017-12-22T10:53:00Z">
        <w:r>
          <w:t>Stock assessments of federally managed fish species in U.S. waters include ecosystem information</w:t>
        </w:r>
      </w:ins>
    </w:p>
    <w:p w14:paraId="6016505B" w14:textId="092EE36B" w:rsidR="005A490D" w:rsidRDefault="005A490D" w:rsidP="001D0777">
      <w:pPr>
        <w:spacing w:line="480" w:lineRule="auto"/>
        <w:contextualSpacing/>
        <w:rPr>
          <w:ins w:id="4" w:author="Microsoft Office User" w:date="2017-12-22T10:54:00Z"/>
        </w:rPr>
      </w:pPr>
      <w:ins w:id="5" w:author="Microsoft Office User" w:date="2017-12-22T10:54:00Z">
        <w:r>
          <w:t xml:space="preserve">High rates of inclusion of ecosystem information in </w:t>
        </w:r>
      </w:ins>
      <w:ins w:id="6" w:author="Microsoft Office User" w:date="2017-12-22T10:55:00Z">
        <w:r>
          <w:t xml:space="preserve">stock assessments for </w:t>
        </w:r>
      </w:ins>
      <w:ins w:id="7" w:author="Microsoft Office User" w:date="2017-12-22T10:54:00Z">
        <w:r>
          <w:t>federally managed fish species</w:t>
        </w:r>
      </w:ins>
    </w:p>
    <w:p w14:paraId="2D4D4A7A" w14:textId="77B47854" w:rsidR="005A490D" w:rsidRDefault="005A490D" w:rsidP="001D0777">
      <w:pPr>
        <w:spacing w:line="480" w:lineRule="auto"/>
        <w:contextualSpacing/>
        <w:rPr>
          <w:ins w:id="8" w:author="Kristin Marshall" w:date="2018-01-24T08:15:00Z"/>
        </w:rPr>
      </w:pPr>
      <w:ins w:id="9" w:author="Microsoft Office User" w:date="2017-12-22T10:55:00Z">
        <w:r>
          <w:t>We’re doing it already: high rates of inclusion for ecosystem information in stock assessments</w:t>
        </w:r>
      </w:ins>
    </w:p>
    <w:p w14:paraId="5A02C441" w14:textId="29540E3A" w:rsidR="001A2237" w:rsidRDefault="001A2237" w:rsidP="001D0777">
      <w:pPr>
        <w:spacing w:line="480" w:lineRule="auto"/>
        <w:contextualSpacing/>
      </w:pPr>
      <w:ins w:id="10" w:author="Kristin Marshall" w:date="2018-01-24T08:15:00Z">
        <w:r>
          <w:t>US stock assessments include ecosystem information with broader definition of EBFM</w:t>
        </w:r>
      </w:ins>
    </w:p>
    <w:p w14:paraId="19ACF9B8" w14:textId="58EB9C3C" w:rsidR="00C4077D" w:rsidRDefault="00C4077D" w:rsidP="001D0777">
      <w:pPr>
        <w:spacing w:line="480" w:lineRule="auto"/>
        <w:contextualSpacing/>
      </w:pPr>
      <w:r w:rsidRPr="00C4077D">
        <w:rPr>
          <w:b/>
        </w:rPr>
        <w:t>Authors</w:t>
      </w:r>
      <w:r>
        <w:t>:</w:t>
      </w:r>
    </w:p>
    <w:p w14:paraId="196F2BAF" w14:textId="6D0CCBA5" w:rsidR="00C4077D" w:rsidRDefault="00C4077D" w:rsidP="001D0777">
      <w:pPr>
        <w:spacing w:line="480" w:lineRule="auto"/>
        <w:contextualSpacing/>
      </w:pPr>
      <w:r>
        <w:t>Kristin N. Marshall</w:t>
      </w:r>
      <w:r w:rsidR="00BB72AC">
        <w:t xml:space="preserve">, Fishery Resource Analysis and Monitoring Division, Northwest Fisheries Science Center, National Marine Fisheries Service, National Oceanic and Atmospheric Administration, 2725 </w:t>
      </w:r>
      <w:proofErr w:type="spellStart"/>
      <w:r w:rsidR="00BB72AC">
        <w:t>Montlake</w:t>
      </w:r>
      <w:proofErr w:type="spellEnd"/>
      <w:r w:rsidR="00BB72AC">
        <w:t xml:space="preserve"> Blvd E., Seattle, WA 98112</w:t>
      </w:r>
    </w:p>
    <w:p w14:paraId="55D09803" w14:textId="4079C7F1" w:rsidR="00C4077D" w:rsidRDefault="00C4077D" w:rsidP="001D0777">
      <w:pPr>
        <w:spacing w:line="480" w:lineRule="auto"/>
        <w:contextualSpacing/>
      </w:pPr>
      <w:r>
        <w:t>Laura Koehn</w:t>
      </w:r>
      <w:r w:rsidR="00B05497">
        <w:t>, School of Aquatic and Fishery Sciences, University of Washington, Box 355020, Seattle, WA 98195</w:t>
      </w:r>
    </w:p>
    <w:p w14:paraId="61D58475" w14:textId="6C964736" w:rsidR="00C4077D" w:rsidRPr="00C4077D" w:rsidRDefault="00C4077D" w:rsidP="001D0777">
      <w:pPr>
        <w:spacing w:line="480" w:lineRule="auto"/>
        <w:contextualSpacing/>
      </w:pPr>
      <w:r>
        <w:t>Phillip S. Levin</w:t>
      </w:r>
      <w:r w:rsidR="00261D91">
        <w:t>, School of Environmental and Forest Sciences, University of Washington, Seattle, WA 98195, and The Nature Conservancy, Seattle, WA.</w:t>
      </w:r>
    </w:p>
    <w:p w14:paraId="1958E158" w14:textId="77777777" w:rsidR="00B05497" w:rsidRDefault="00C4077D" w:rsidP="00B05497">
      <w:pPr>
        <w:spacing w:line="480" w:lineRule="auto"/>
        <w:contextualSpacing/>
      </w:pPr>
      <w:r>
        <w:t>Timothy Essington</w:t>
      </w:r>
      <w:r w:rsidR="00B05497">
        <w:t>, School of Aquatic and Fishery Sciences, University of Washington, Box 355020, Seattle, WA 98195</w:t>
      </w:r>
    </w:p>
    <w:p w14:paraId="7BC46ABF" w14:textId="2FFACF21" w:rsidR="00ED576B" w:rsidRDefault="00ED576B" w:rsidP="00ED576B">
      <w:pPr>
        <w:spacing w:line="480" w:lineRule="auto"/>
        <w:contextualSpacing/>
      </w:pPr>
      <w:r>
        <w:t xml:space="preserve">Olaf Jensen, Rutgers University, </w:t>
      </w:r>
    </w:p>
    <w:p w14:paraId="615F1589" w14:textId="77777777" w:rsidR="00ED576B" w:rsidRDefault="00ED576B" w:rsidP="00B05497">
      <w:pPr>
        <w:spacing w:line="480" w:lineRule="auto"/>
        <w:contextualSpacing/>
      </w:pPr>
    </w:p>
    <w:p w14:paraId="2FADCD15" w14:textId="37783368" w:rsidR="00C4077D" w:rsidRDefault="00C4077D" w:rsidP="001D0777">
      <w:pPr>
        <w:spacing w:line="480" w:lineRule="auto"/>
        <w:contextualSpacing/>
      </w:pPr>
    </w:p>
    <w:p w14:paraId="013E74CA" w14:textId="5E89C7AF" w:rsidR="00C4077D" w:rsidRDefault="00C4077D" w:rsidP="001D0777">
      <w:pPr>
        <w:spacing w:line="480" w:lineRule="auto"/>
        <w:contextualSpacing/>
      </w:pPr>
      <w:r>
        <w:t>Keywords: ecosystem-based fisheries management, stock assessment, ecosystem considerations</w:t>
      </w:r>
    </w:p>
    <w:p w14:paraId="2F179AF1" w14:textId="77777777" w:rsidR="00C4077D" w:rsidRDefault="00C4077D" w:rsidP="00BC2635">
      <w:pPr>
        <w:spacing w:line="480" w:lineRule="auto"/>
        <w:contextualSpacing/>
        <w:outlineLvl w:val="0"/>
        <w:rPr>
          <w:b/>
        </w:rPr>
      </w:pPr>
      <w:r w:rsidRPr="00C4077D">
        <w:rPr>
          <w:b/>
        </w:rPr>
        <w:t>Abstract</w:t>
      </w:r>
    </w:p>
    <w:p w14:paraId="43A8D949" w14:textId="21AFF9FB" w:rsidR="003804AC" w:rsidRPr="00261D91" w:rsidRDefault="00F01E8B" w:rsidP="001D0777">
      <w:pPr>
        <w:spacing w:line="480" w:lineRule="auto"/>
        <w:contextualSpacing/>
      </w:pPr>
      <w:r>
        <w:t xml:space="preserve">The appetite for ecosystem-based fisheries management approaches has grown, but </w:t>
      </w:r>
      <w:ins w:id="11" w:author="Kristin Marshall" w:date="2018-01-24T08:16:00Z">
        <w:r w:rsidR="001A2237">
          <w:t xml:space="preserve">the perception persists that </w:t>
        </w:r>
      </w:ins>
      <w:r>
        <w:t xml:space="preserve">implementation </w:t>
      </w:r>
      <w:del w:id="12" w:author="Kristin Marshall" w:date="2018-01-24T08:16:00Z">
        <w:r w:rsidR="00265DA0" w:rsidDel="001A2237">
          <w:delText>remains</w:delText>
        </w:r>
        <w:r w:rsidR="00C76422" w:rsidDel="001A2237">
          <w:delText xml:space="preserve"> </w:delText>
        </w:r>
      </w:del>
      <w:ins w:id="13" w:author="Kristin Marshall" w:date="2018-01-24T08:16:00Z">
        <w:r w:rsidR="001A2237">
          <w:t xml:space="preserve">is </w:t>
        </w:r>
      </w:ins>
      <w:r w:rsidR="00C76422">
        <w:t>slow</w:t>
      </w:r>
      <w:r>
        <w:t xml:space="preserve">.  </w:t>
      </w:r>
      <w:r w:rsidR="003804AC">
        <w:t xml:space="preserve">Here, </w:t>
      </w:r>
      <w:r>
        <w:t>we synthesize progress towards implementing EBFM in the United Stat</w:t>
      </w:r>
      <w:r w:rsidR="009664AD">
        <w:t>es through one potential avenue</w:t>
      </w:r>
      <w:r>
        <w:t>: expanding fish stock assessments to include ecosystem considerations and interactions between species, fleets, and sectors.  W</w:t>
      </w:r>
      <w:r w:rsidR="003804AC">
        <w:t>e synthesized over 200 stock assessments and assessed how the stock assessment reports</w:t>
      </w:r>
      <w:r w:rsidR="0032166E">
        <w:t xml:space="preserve"> included information about </w:t>
      </w:r>
      <w:r w:rsidR="003804AC">
        <w:lastRenderedPageBreak/>
        <w:t>s</w:t>
      </w:r>
      <w:r>
        <w:t>ystem</w:t>
      </w:r>
      <w:r w:rsidR="0032166E">
        <w:t xml:space="preserve"> influences on the population</w:t>
      </w:r>
      <w:r>
        <w:t xml:space="preserve">.  Our goals were </w:t>
      </w:r>
      <w:r w:rsidR="003804AC">
        <w:t>to</w:t>
      </w:r>
      <w:r>
        <w:t>: 1)</w:t>
      </w:r>
      <w:r w:rsidR="003804AC">
        <w:t xml:space="preserve"> quantify how assessments </w:t>
      </w:r>
      <w:r w:rsidR="0032166E">
        <w:t xml:space="preserve">incorporated broader </w:t>
      </w:r>
      <w:r w:rsidR="009664AD">
        <w:t xml:space="preserve">system-level </w:t>
      </w:r>
      <w:r w:rsidR="0032166E">
        <w:t>considerations</w:t>
      </w:r>
      <w:r w:rsidR="00665554">
        <w:t>,</w:t>
      </w:r>
      <w:r w:rsidR="0032166E">
        <w:t xml:space="preserve"> </w:t>
      </w:r>
      <w:r w:rsidR="003804AC">
        <w:t>and</w:t>
      </w:r>
      <w:r>
        <w:t xml:space="preserve"> 2) </w:t>
      </w:r>
      <w:r w:rsidR="003804AC">
        <w:t xml:space="preserve">explore </w:t>
      </w:r>
      <w:r w:rsidR="006145F6">
        <w:t xml:space="preserve">factors that might contribute to the use of </w:t>
      </w:r>
      <w:r w:rsidR="009664AD">
        <w:t xml:space="preserve">system-level </w:t>
      </w:r>
      <w:r w:rsidR="003804AC">
        <w:t>information.</w:t>
      </w:r>
      <w:r>
        <w:t xml:space="preserve">  </w:t>
      </w:r>
      <w:r w:rsidR="00743C5F">
        <w:t xml:space="preserve">Interactions among fishing fleets (technical interactions) were more commonly included than biophysical interactions </w:t>
      </w:r>
      <w:r>
        <w:t xml:space="preserve">(species, habitat, </w:t>
      </w:r>
      <w:r w:rsidR="006145F6">
        <w:t>climate</w:t>
      </w:r>
      <w:r>
        <w:t xml:space="preserve">) </w:t>
      </w:r>
      <w:r w:rsidR="00743C5F">
        <w:t>interactions within the physical environment (habitat climate) were included twice as often as interactions among species (predation, X out of Y)</w:t>
      </w:r>
      <w:r w:rsidR="006145F6">
        <w:t xml:space="preserve">. </w:t>
      </w:r>
      <w:r>
        <w:t>Many assessment reports included ecological in</w:t>
      </w:r>
      <w:r w:rsidR="006145F6">
        <w:t>teractions</w:t>
      </w:r>
      <w:r>
        <w:t xml:space="preserve"> as background or qualita</w:t>
      </w:r>
      <w:r w:rsidR="0032166E">
        <w:t>tive considerations</w:t>
      </w:r>
      <w:r>
        <w:t>, however</w:t>
      </w:r>
      <w:r w:rsidR="00F46482">
        <w:t xml:space="preserve"> without </w:t>
      </w:r>
      <w:commentRangeStart w:id="14"/>
      <w:r w:rsidR="00F46482">
        <w:t xml:space="preserve">incorporating </w:t>
      </w:r>
      <w:commentRangeEnd w:id="14"/>
      <w:r w:rsidR="00743C5F">
        <w:rPr>
          <w:rStyle w:val="CommentReference"/>
          <w:rFonts w:ascii="Times New Roman" w:hAnsi="Times New Roman"/>
        </w:rPr>
        <w:commentReference w:id="14"/>
      </w:r>
      <w:r w:rsidR="00F46482">
        <w:t>them in the assessment model</w:t>
      </w:r>
      <w:r>
        <w:t xml:space="preserve">.  </w:t>
      </w:r>
      <w:r w:rsidR="0032166E">
        <w:t xml:space="preserve">Our analyses suggested that </w:t>
      </w:r>
      <w:r w:rsidR="00F46482">
        <w:t xml:space="preserve">ecosystem characteristics are more likely to be included when </w:t>
      </w:r>
      <w:r w:rsidR="0032166E">
        <w:t>the species was overfished (stock status)</w:t>
      </w:r>
      <w:r w:rsidR="005173B2">
        <w:t>, diet information</w:t>
      </w:r>
      <w:r w:rsidR="00F46482">
        <w:t xml:space="preserve"> is available</w:t>
      </w:r>
      <w:r w:rsidR="005173B2">
        <w:t xml:space="preserve">, and </w:t>
      </w:r>
      <w:commentRangeStart w:id="15"/>
      <w:r w:rsidR="005173B2">
        <w:t xml:space="preserve">life history </w:t>
      </w:r>
      <w:r w:rsidR="0032166E">
        <w:t>characteristics</w:t>
      </w:r>
      <w:commentRangeEnd w:id="15"/>
      <w:r w:rsidR="00F46482">
        <w:rPr>
          <w:rStyle w:val="CommentReference"/>
          <w:rFonts w:ascii="Times New Roman" w:hAnsi="Times New Roman"/>
        </w:rPr>
        <w:commentReference w:id="15"/>
      </w:r>
      <w:ins w:id="16" w:author="Kristin Marshall" w:date="2018-01-24T08:18:00Z">
        <w:r w:rsidR="001A2237">
          <w:t xml:space="preserve"> of the stock suggest it is likely to be influenced by the physical environment, habitat, or predation mortality (</w:t>
        </w:r>
      </w:ins>
      <w:ins w:id="17" w:author="Kristin Marshall" w:date="2018-01-24T08:19:00Z">
        <w:r w:rsidR="001A2237">
          <w:t xml:space="preserve">short-lived species, </w:t>
        </w:r>
      </w:ins>
      <w:ins w:id="18" w:author="Kristin Marshall" w:date="2018-01-24T08:20:00Z">
        <w:r w:rsidR="001A2237">
          <w:t xml:space="preserve">sessile benthic species, or </w:t>
        </w:r>
      </w:ins>
      <w:ins w:id="19" w:author="Kristin Marshall" w:date="2018-01-24T08:18:00Z">
        <w:r w:rsidR="001A2237">
          <w:t>low trophic-level</w:t>
        </w:r>
      </w:ins>
      <w:ins w:id="20" w:author="Kristin Marshall" w:date="2018-01-24T08:19:00Z">
        <w:r w:rsidR="001A2237">
          <w:t xml:space="preserve"> species</w:t>
        </w:r>
      </w:ins>
      <w:ins w:id="21" w:author="Kristin Marshall" w:date="2018-01-24T08:20:00Z">
        <w:r w:rsidR="001A2237">
          <w:t>)</w:t>
        </w:r>
      </w:ins>
      <w:r w:rsidR="005173B2">
        <w:t xml:space="preserve">.  </w:t>
      </w:r>
      <w:r>
        <w:t xml:space="preserve">Our results </w:t>
      </w:r>
      <w:r w:rsidR="00723802">
        <w:t>demonstrate</w:t>
      </w:r>
      <w:r w:rsidR="005173B2">
        <w:t xml:space="preserve"> that significant progress has been made to </w:t>
      </w:r>
      <w:ins w:id="22" w:author="Kristin Marshall" w:date="2018-01-24T08:20:00Z">
        <w:r w:rsidR="001A2237">
          <w:t xml:space="preserve">use best available science and data to </w:t>
        </w:r>
      </w:ins>
      <w:r w:rsidR="005173B2">
        <w:t>expand single-species assessment</w:t>
      </w:r>
      <w:del w:id="23" w:author="Kristin Marshall" w:date="2018-01-24T08:21:00Z">
        <w:r w:rsidR="005173B2" w:rsidDel="001A2237">
          <w:delText xml:space="preserve"> and technical capacity exists</w:delText>
        </w:r>
        <w:r w:rsidR="0032166E" w:rsidDel="001A2237">
          <w:delText xml:space="preserve"> </w:delText>
        </w:r>
        <w:r w:rsidR="00887003" w:rsidDel="001A2237">
          <w:delText>to do so</w:delText>
        </w:r>
      </w:del>
      <w:ins w:id="24" w:author="Kristin Marshall" w:date="2018-01-24T08:21:00Z">
        <w:r w:rsidR="001A2237">
          <w:t>, particularly when a broad definition of EBFM is applied</w:t>
        </w:r>
      </w:ins>
      <w:r w:rsidR="00887003">
        <w:t xml:space="preserve">.  </w:t>
      </w:r>
      <w:r w:rsidR="009E1535">
        <w:t xml:space="preserve">Data availability continues to limit the inclusion of </w:t>
      </w:r>
      <w:del w:id="25" w:author="Kristin Marshall" w:date="2018-01-24T08:21:00Z">
        <w:r w:rsidR="009E1535" w:rsidDel="001A2237">
          <w:delText xml:space="preserve">X </w:delText>
        </w:r>
      </w:del>
      <w:ins w:id="26" w:author="Kristin Marshall" w:date="2018-01-24T08:21:00Z">
        <w:r w:rsidR="001A2237">
          <w:t xml:space="preserve">predation mortality </w:t>
        </w:r>
      </w:ins>
      <w:r w:rsidR="009E1535">
        <w:t xml:space="preserve">in </w:t>
      </w:r>
      <w:r w:rsidR="00304981">
        <w:t xml:space="preserve">stock assessments, and </w:t>
      </w:r>
      <w:r w:rsidR="009E1535">
        <w:t xml:space="preserve">more </w:t>
      </w:r>
      <w:r w:rsidR="006145F6">
        <w:t xml:space="preserve">guidance </w:t>
      </w:r>
      <w:r w:rsidR="009E1535">
        <w:t xml:space="preserve">is needed </w:t>
      </w:r>
      <w:r w:rsidR="006145F6">
        <w:t xml:space="preserve">on </w:t>
      </w:r>
      <w:r w:rsidR="00304981">
        <w:t xml:space="preserve">best practices </w:t>
      </w:r>
      <w:r w:rsidR="006145F6">
        <w:t xml:space="preserve">for the prioritization of when and how biophysical information should be considered. </w:t>
      </w:r>
    </w:p>
    <w:p w14:paraId="16CB166B" w14:textId="77777777" w:rsidR="00C4077D" w:rsidRDefault="00C4077D" w:rsidP="00BC2635">
      <w:pPr>
        <w:spacing w:line="480" w:lineRule="auto"/>
        <w:contextualSpacing/>
        <w:outlineLvl w:val="0"/>
        <w:rPr>
          <w:b/>
        </w:rPr>
      </w:pPr>
      <w:commentRangeStart w:id="27"/>
      <w:r>
        <w:rPr>
          <w:b/>
        </w:rPr>
        <w:t>Introduction</w:t>
      </w:r>
      <w:commentRangeEnd w:id="27"/>
      <w:r w:rsidR="00F40A1C">
        <w:rPr>
          <w:rStyle w:val="CommentReference"/>
          <w:rFonts w:ascii="Times New Roman" w:hAnsi="Times New Roman"/>
        </w:rPr>
        <w:commentReference w:id="27"/>
      </w:r>
    </w:p>
    <w:p w14:paraId="1AC2B475" w14:textId="38A0A7BC" w:rsidR="005714D3" w:rsidRDefault="00C4077D" w:rsidP="008C226F">
      <w:pPr>
        <w:spacing w:line="480" w:lineRule="auto"/>
        <w:ind w:firstLine="720"/>
        <w:contextualSpacing/>
        <w:rPr>
          <w:ins w:id="28" w:author="Microsoft Office User" w:date="2018-01-13T19:27:00Z"/>
        </w:rPr>
      </w:pPr>
      <w:commentRangeStart w:id="29"/>
      <w:r>
        <w:t>Over</w:t>
      </w:r>
      <w:commentRangeEnd w:id="29"/>
      <w:r w:rsidR="00571A1C">
        <w:rPr>
          <w:rStyle w:val="CommentReference"/>
          <w:rFonts w:ascii="Times New Roman" w:hAnsi="Times New Roman"/>
        </w:rPr>
        <w:commentReference w:id="29"/>
      </w:r>
      <w:r>
        <w:t xml:space="preserve"> the past several decades, </w:t>
      </w:r>
      <w:r w:rsidR="00B05497">
        <w:t xml:space="preserve">support for </w:t>
      </w:r>
      <w:r>
        <w:t xml:space="preserve">ecosystem-based fisheries management has </w:t>
      </w:r>
      <w:r w:rsidR="00B05497">
        <w:t>grown</w:t>
      </w:r>
      <w:r>
        <w:t xml:space="preserve"> a</w:t>
      </w:r>
      <w:r w:rsidR="00B05497">
        <w:t xml:space="preserve">long with recognition of </w:t>
      </w:r>
      <w:r w:rsidR="00F477AE">
        <w:t xml:space="preserve">the </w:t>
      </w:r>
      <w:r w:rsidR="008C226F">
        <w:t>multidimensional</w:t>
      </w:r>
      <w:r w:rsidR="0047380F">
        <w:t xml:space="preserve"> context </w:t>
      </w:r>
      <w:r w:rsidR="008C226F">
        <w:t>surrounding</w:t>
      </w:r>
      <w:r w:rsidR="0047380F">
        <w:t xml:space="preserve"> </w:t>
      </w:r>
      <w:r>
        <w:t xml:space="preserve">fisheries.  </w:t>
      </w:r>
      <w:r w:rsidR="002B3005">
        <w:t>Management bodies a</w:t>
      </w:r>
      <w:r w:rsidR="00B05497">
        <w:t>round the world</w:t>
      </w:r>
      <w:r w:rsidR="002B3005">
        <w:t xml:space="preserve"> have</w:t>
      </w:r>
      <w:r w:rsidR="00B05497">
        <w:t xml:space="preserve"> </w:t>
      </w:r>
      <w:r w:rsidR="002B3005">
        <w:t>developed</w:t>
      </w:r>
      <w:r w:rsidR="008C226F">
        <w:t xml:space="preserve"> frameworks and policies that broaden </w:t>
      </w:r>
      <w:r w:rsidR="002B3005">
        <w:t xml:space="preserve">considerations </w:t>
      </w:r>
      <w:r w:rsidR="008C226F">
        <w:t xml:space="preserve">in </w:t>
      </w:r>
      <w:r w:rsidR="002B3005">
        <w:t>fisheries management decisions</w:t>
      </w:r>
      <w:r w:rsidR="008C226F">
        <w:t xml:space="preserve"> to include the human and biophysical systems in which fisheries operate</w:t>
      </w:r>
      <w:r w:rsidR="0011211F">
        <w:t xml:space="preserve"> </w:t>
      </w:r>
      <w:r w:rsidR="00CA2F7C">
        <w:fldChar w:fldCharType="begin"/>
      </w:r>
      <w:ins w:id="30" w:author="Microsoft Office User" w:date="2018-01-13T19:56:00Z">
        <w:r w:rsidR="001F49D0">
          <w:instrText xml:space="preserve"> ADDIN ZOTERO_ITEM CSL_CITATION {"citationID":"NJFXbKXh","properties":{"formattedCitation":"(NOAA 2016; FAO 2003; Marine Strategy Framework Directive 2008)","plainCitation":"(NOAA 2016; FAO 2003; Marine Strategy Framework Directive 2008)"},"citationItems":[{"id":3472,"uris":["http://zotero.org/users/1951115/items/CSEE5BRE"],"uri":["http://zotero.org/users/1951115/items/CSEE5BRE"],"itemData":{"id":3472,"type":"article","title":"NOAA Fisheries ecosystem-based fisheries management road map","URL":"https://www.st.nmfs.noaa.gov/ecosystems/ebfm/creating-an-ebfm-management-policy","author":[{"family":"NOAA","given":""}],"issued":{"date-parts":[["2016"]]}}},{"id":261,"uris":["http://zotero.org/users/1951115/items/JTTE9FZ9"],"uri":["http://zotero.org/users/1951115/items/JTTE9FZ9"],"itemData":{"id":261,"type":"report","title":"Fisheries Management. 2. The ecosystem approach to fisheries.","collection-title":"FAO Technical Guidelines for Responsible Fisheries","publisher-place":"Rome, Italy","event-place":"Rome, Italy","number":"4 Suppl. 2","author":[{"literal":"FAO"}],"issued":{"date-parts":[["2003"]]}}},{"id":6219,"uris":["http://zotero.org/users/1951115/items/8QMA9IFZ"],"uri":["http://zotero.org/users/1951115/items/8QMA9IFZ"],"itemData":{"id":6219,"type":"article-journal","title":"Directive 2008/56/EC of the European Parliament and of the Council of 17 June 2008 establishing a framework for community action in the field of marine environmental policy","container-title":"Official Journal of the European Union L","page":"19–40","volume":"164","source":"Google Scholar","author":[{"family":"Marine Strategy Framework Directive","given":""}],"issued":{"date-parts":[["2008"]]}}}],"schema":"https://github.com/citation-style-language/schema/raw/master/csl-citation.json"} </w:instrText>
        </w:r>
      </w:ins>
      <w:del w:id="31" w:author="Microsoft Office User" w:date="2018-01-13T19:56:00Z">
        <w:r w:rsidR="00ED576B" w:rsidDel="001F49D0">
          <w:delInstrText xml:space="preserve"> ADDIN ZOTERO_ITEM CSL_CITATION {"citationID":"NJFXbKXh","properties":{"formattedCitation":"(NOAA 2016; FAO 2003; Directive 2008)","plainCitation":"(NOAA 2016; FAO 2003; Directive 2008)"},"citationItems":[{"id":3472,"uris":["http://zotero.org/users/1951115/items/CSEE5BRE"],"uri":["http://zotero.org/users/1951115/items/CSEE5BRE"],"itemData":{"id":3472,"type":"article","title":"NOAA Fisheries ecosystem-based fisheries management road map","URL":"https://www.st.nmfs.noaa.gov/ecosystems/ebfm/creating-an-ebfm-management-policy","author":[{"family":"NOAA","given":""}],"issued":{"date-parts":[["2016"]]}}},{"id":261,"uris":["http://zotero.org/users/1951115/items/JTTE9FZ9"],"uri":["http://zotero.org/users/1951115/items/JTTE9FZ9"],"itemData":{"id":261,"type":"report","title":"Fisheries Management. 2. The ecosystem approach to fisheries.","collection-title":"FAO Technical Guidelines for Responsible Fisheries","publisher-place":"Rome, Italy","event-place":"Rome, Italy","number":"4 Suppl. 2","author":[{"literal":"FAO"}],"issued":{"date-parts":[["2003"]]}}},{"id":6219,"uris":["http://zotero.org/users/1951115/items/8QMA9IFZ"],"uri":["http://zotero.org/users/1951115/items/8QMA9IFZ"],"itemData":{"id":6219,"type":"article-journal","title":"Directive 2008/56/EC of the European Parliament and of the Council of 17 June 2008 establishing a framework for community action in the field of marine environmental policy","container-title":"Official Journal of the European Union L","page":"19–40","volume":"164","source":"Google Scholar","author":[{"family":"Directive","given":"Marine Strategy Framework"}],"issued":{"date-parts":[["2008"]]}}}],"schema":"https://github.com/citation-style-language/schema/raw/master/csl-citation.json"} </w:delInstrText>
        </w:r>
      </w:del>
      <w:r w:rsidR="00CA2F7C">
        <w:fldChar w:fldCharType="separate"/>
      </w:r>
      <w:ins w:id="32" w:author="Microsoft Office User" w:date="2018-01-13T19:56:00Z">
        <w:r w:rsidR="001F49D0">
          <w:rPr>
            <w:noProof/>
          </w:rPr>
          <w:t>(NOAA 2016; FAO 2003; Marine Strategy Framework Directive 2008)</w:t>
        </w:r>
      </w:ins>
      <w:del w:id="33" w:author="Microsoft Office User" w:date="2018-01-13T19:56:00Z">
        <w:r w:rsidR="0058349C" w:rsidRPr="001F49D0" w:rsidDel="001F49D0">
          <w:rPr>
            <w:noProof/>
          </w:rPr>
          <w:delText>(NOAA 2016; FAO 2003; Directive 2008)</w:delText>
        </w:r>
      </w:del>
      <w:r w:rsidR="00CA2F7C">
        <w:fldChar w:fldCharType="end"/>
      </w:r>
      <w:r w:rsidR="005E1E6A">
        <w:t xml:space="preserve">. </w:t>
      </w:r>
      <w:ins w:id="34" w:author="Microsoft Office User" w:date="2017-10-30T11:00:00Z">
        <w:r w:rsidR="00B048F9">
          <w:t xml:space="preserve">Despite these policy shifts, </w:t>
        </w:r>
      </w:ins>
      <w:del w:id="35" w:author="Microsoft Office User" w:date="2017-10-30T11:00:00Z">
        <w:r w:rsidR="005E1E6A" w:rsidDel="00B048F9">
          <w:delText>Even though there is general agreement surrounding such policies</w:delText>
        </w:r>
        <w:r w:rsidR="005D0FB5" w:rsidDel="00B048F9">
          <w:delText>,</w:delText>
        </w:r>
      </w:del>
      <w:ins w:id="36" w:author="Microsoft Office User" w:date="2017-10-30T11:00:00Z">
        <w:r w:rsidR="00B048F9">
          <w:t xml:space="preserve">many have argued that </w:t>
        </w:r>
      </w:ins>
      <w:r w:rsidR="005D0FB5">
        <w:t xml:space="preserve"> </w:t>
      </w:r>
      <w:r w:rsidR="002B3005">
        <w:t>the practice</w:t>
      </w:r>
      <w:r w:rsidR="005D0FB5">
        <w:t xml:space="preserve"> of EBFM </w:t>
      </w:r>
      <w:r w:rsidR="002B3005">
        <w:t xml:space="preserve">has </w:t>
      </w:r>
      <w:del w:id="37" w:author="Microsoft Office User" w:date="2017-10-30T11:01:00Z">
        <w:r w:rsidR="0058349C" w:rsidDel="00B048F9">
          <w:delText xml:space="preserve">often </w:delText>
        </w:r>
      </w:del>
      <w:r w:rsidR="002B3005">
        <w:t xml:space="preserve">lagged </w:t>
      </w:r>
      <w:r w:rsidR="00BF0F4F">
        <w:fldChar w:fldCharType="begin"/>
      </w:r>
      <w:r w:rsidR="00ED576B">
        <w:instrText xml:space="preserve"> ADDIN ZOTERO_ITEM CSL_CITATION {"citationID":"8tmI8MGQ","properties":{"formattedCitation":"(Essington et al. 2016; Arkema, Abramson, and Dewsbury 2006; Berkes 2012; Cowan et al. 2012; Pitcher et al. 2009)","plainCitation":"(Essington et al. 2016; Arkema, Abramson, and Dewsbury 2006; Berkes 2012; Cowan et al. 2012; Pitcher et al. 2009)"},"citationItems":[{"id":3473,"uris":["http://zotero.org/users/1951115/items/SNFUWTW8"],"uri":["http://zotero.org/users/1951115/items/SNFUWTW8"],"itemData":{"id":3473,"type":"report","title":"Building Effective Fishery Ecosystem Plans: A Report from the Lenfest Fishery Ecosystem Task Force","publisher":"Lenfest Ocean Program","publisher-place":"Washington, D.C.","page":"In press","event-place":"Washington, D.C.","author":[{"family":"Essington","given":"T. E."},{"family":"Levin","given":"P. S."},{"family":"Marshall","given":"K.N."},{"family":"Koehn","given":"L. E."},{"family":"Anderson","given":"L.G."},{"family":"Bundy","given":"A."},{"family":"Carothers","given":"Courtney"},{"family":"Coleman","given":"F. C."},{"family":"Grabowski","given":"J. H."},{"family":"Gerber","given":"L. R."},{"family":"Houde","given":"E. D."},{"family":"Jensen","given":"O. P."},{"family":"Mollmann","given":"C."},{"family":"Rose","given":"K."},{"family":"Sanchirico","given":"J. N."},{"family":"Smith","given":"A. D. M."}],"issued":{"date-parts":[["2016"]]}}},{"id":215,"uris":["http://zotero.org/users/1951115/items/UUBW9BW3"],"uri":["http://zotero.org/users/1951115/items/UUBW9BW3"],"itemData":{"id":215,"type":"article-journal","title":"Marine ecosystem-based management: from characterization to implementation","container-title":"Frontiers in Ecology and the Environment","page":"525–532","volume":"4","issue":"10","source":"Google Scholar","shortTitle":"Marine ecosystem-based management","author":[{"family":"Arkema","given":"Katie K."},{"family":"Abramson","given":"Sarah C."},{"family":"Dewsbury","given":"Bryan M."}],"issued":{"date-parts":[["2006"]]}}},{"id":141,"uris":["http://zotero.org/users/1951115/items/2ZBGXX7W"],"uri":["http://zotero.org/users/1951115/items/2ZBGXX7W"],"itemData":{"id":141,"type":"article-journal","title":"Implementing ecosystem-based management: evolution or revolution?","container-title":"Fish and Fisheries","page":"465-476","volume":"13","issue":"4","source":"Wiley Online Library","abstract":"As a dominant paradigm, ecosystem-based fisheries have to come to terms with uncertainty and complexity, an interdisciplinary visioning of management objectives, and putting humans back into the ecosystem. The goal of this article is to suggest that implementing ecosystem-based management (EBM) has to be ‘revolutionary’ in the sense of going beyond conventional practices. It would require the use of multiple disciplines and multiple objectives, dealing with technically unresolvable management problems of complex adaptive systems and expanding scope from management to governance. Developing the governance toolbox would require expanding into new kinds of interaction unforeseen by the mid-twentieth-century fathers of fishery science – governance that may involve cooperative, multilevel management, partnerships, social learning and knowledge co-production. In addition to incorporating relatively well-known resilience, adaptive management and co-management approaches, taking EBM to the next stage may include some of the following: conceptualizing EBM as a ‘wicked problem’; conceptualizing fisheries as social-ecological systems; picking and choosing from an assortment of new governance approaches; and finding creative ways to handle complexity.","DOI":"10.1111/j.1467-2979.2011.00452.x","ISSN":"1467-2979","shortTitle":"Implementing ecosystem-based management","journalAbbreviation":"Fish Fish","language":"en","author":[{"family":"Berkes","given":"Fikret"}],"issued":{"date-parts":[["2012"]]}}},{"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M."}],"issued":{"date-parts":[["2012"]]}}},{"id":82,"uris":["http://zotero.org/users/1951115/items/UTSQU6JF"],"uri":["http://zotero.org/users/1951115/items/UTSQU6JF"],"itemData":{"id":82,"type":"article-journal","title":"An evaluation of progress in implementing ecosystem-based management of fisheries in 33 countries","container-title":"Marine Policy","page":"223–232","volume":"33","issue":"2","source":"Google Scholar","author":[{"family":"Pitcher","given":"Tony J."},{"family":"Kalikoski","given":"Daniela"},{"family":"Short","given":"Katherine"},{"family":"Varkey","given":"Divya"},{"family":"Pramod","given":"Ganapathiraju"}],"issued":{"date-parts":[["2009"]]}}}],"schema":"https://github.com/citation-style-language/schema/raw/master/csl-citation.json"} </w:instrText>
      </w:r>
      <w:r w:rsidR="00BF0F4F">
        <w:fldChar w:fldCharType="separate"/>
      </w:r>
      <w:ins w:id="38" w:author="Microsoft Office User" w:date="2018-01-13T19:56:00Z">
        <w:r w:rsidR="001F49D0">
          <w:rPr>
            <w:noProof/>
          </w:rPr>
          <w:t>(Essington et al. 2016; Arkema, Abramson, and Dewsbury 2006; Berkes 2012; Cowan et al. 2012; Pitcher et al. 2009)</w:t>
        </w:r>
      </w:ins>
      <w:del w:id="39" w:author="Microsoft Office User" w:date="2018-01-13T19:56:00Z">
        <w:r w:rsidR="00A868D9" w:rsidRPr="001F49D0" w:rsidDel="001F49D0">
          <w:rPr>
            <w:noProof/>
          </w:rPr>
          <w:delText>(Essington et al. 2016; Arkema, Abramson, and Dewsbury 2006; Berkes 2012; Cowan et al. 2012; Pitcher et al. 2009)</w:delText>
        </w:r>
      </w:del>
      <w:r w:rsidR="00BF0F4F">
        <w:fldChar w:fldCharType="end"/>
      </w:r>
      <w:r w:rsidR="00BA69BA">
        <w:t xml:space="preserve">. </w:t>
      </w:r>
      <w:r w:rsidR="005D0FB5">
        <w:t xml:space="preserve"> </w:t>
      </w:r>
      <w:r w:rsidR="000D15DA">
        <w:t>Some</w:t>
      </w:r>
      <w:ins w:id="40" w:author="Microsoft Office User" w:date="2017-10-30T11:01:00Z">
        <w:r w:rsidR="00B048F9">
          <w:t xml:space="preserve"> </w:t>
        </w:r>
      </w:ins>
      <w:ins w:id="41" w:author="Kristin Marshall" w:date="2018-01-24T08:22:00Z">
        <w:r w:rsidR="001A2237">
          <w:t xml:space="preserve">authors </w:t>
        </w:r>
      </w:ins>
      <w:ins w:id="42" w:author="Microsoft Office User" w:date="2017-12-22T10:56:00Z">
        <w:r w:rsidR="005A490D">
          <w:t>suggest</w:t>
        </w:r>
      </w:ins>
      <w:ins w:id="43" w:author="Microsoft Office User" w:date="2017-10-30T11:01:00Z">
        <w:r w:rsidR="00B048F9">
          <w:t xml:space="preserve"> </w:t>
        </w:r>
        <w:del w:id="44" w:author="Kristin Marshall" w:date="2018-01-24T08:22:00Z">
          <w:r w:rsidR="00B048F9" w:rsidDel="001A2237">
            <w:delText xml:space="preserve">that </w:delText>
          </w:r>
        </w:del>
      </w:ins>
      <w:del w:id="45" w:author="Microsoft Office User" w:date="2017-10-30T11:02:00Z">
        <w:r w:rsidR="000D15DA" w:rsidDel="00B048F9">
          <w:delText xml:space="preserve"> p</w:delText>
        </w:r>
        <w:r w:rsidR="00A42946" w:rsidDel="00B048F9">
          <w:delText>urported b</w:delText>
        </w:r>
        <w:r w:rsidR="005D0FB5" w:rsidDel="00B048F9">
          <w:delText xml:space="preserve">arriers to </w:delText>
        </w:r>
        <w:r w:rsidR="005863EE" w:rsidDel="00B048F9">
          <w:delText>implementing</w:delText>
        </w:r>
        <w:r w:rsidR="002B3005" w:rsidDel="00B048F9">
          <w:delText xml:space="preserve"> </w:delText>
        </w:r>
        <w:r w:rsidR="005D0FB5" w:rsidDel="00B048F9">
          <w:delText xml:space="preserve">EBFM </w:delText>
        </w:r>
        <w:r w:rsidR="000D15DA" w:rsidDel="00B048F9">
          <w:delText xml:space="preserve">have </w:delText>
        </w:r>
        <w:r w:rsidR="003507F2" w:rsidDel="00B048F9">
          <w:delText>include</w:delText>
        </w:r>
        <w:r w:rsidR="000D15DA" w:rsidDel="00B048F9">
          <w:delText>d</w:delText>
        </w:r>
        <w:r w:rsidR="007515B5" w:rsidDel="00B048F9">
          <w:delText xml:space="preserve"> </w:delText>
        </w:r>
      </w:del>
      <w:r w:rsidR="00E33971">
        <w:t xml:space="preserve">lags </w:t>
      </w:r>
      <w:del w:id="46" w:author="Microsoft Office User" w:date="2017-10-30T11:02:00Z">
        <w:r w:rsidR="00E33971" w:rsidDel="00B048F9">
          <w:delText xml:space="preserve">associated </w:delText>
        </w:r>
      </w:del>
      <w:ins w:id="47" w:author="Microsoft Office User" w:date="2017-10-30T11:04:00Z">
        <w:r w:rsidR="00D21537">
          <w:t>are caused by a</w:t>
        </w:r>
      </w:ins>
      <w:del w:id="48" w:author="Microsoft Office User" w:date="2017-10-30T11:02:00Z">
        <w:r w:rsidR="00E33971" w:rsidDel="00B048F9">
          <w:delText xml:space="preserve">with </w:delText>
        </w:r>
      </w:del>
      <w:ins w:id="49" w:author="Microsoft Office User" w:date="2017-10-30T11:02:00Z">
        <w:r w:rsidR="00B048F9">
          <w:t xml:space="preserve"> need to </w:t>
        </w:r>
      </w:ins>
      <w:r w:rsidR="00E33971">
        <w:t>develop</w:t>
      </w:r>
      <w:ins w:id="50" w:author="Microsoft Office User" w:date="2017-10-30T11:02:00Z">
        <w:r w:rsidR="00B048F9">
          <w:t xml:space="preserve"> new</w:t>
        </w:r>
      </w:ins>
      <w:del w:id="51" w:author="Microsoft Office User" w:date="2017-10-30T11:02:00Z">
        <w:r w:rsidR="00E33971" w:rsidDel="00B048F9">
          <w:delText>ing</w:delText>
        </w:r>
      </w:del>
      <w:r w:rsidR="00E33971">
        <w:t xml:space="preserve"> data </w:t>
      </w:r>
      <w:ins w:id="52" w:author="Microsoft Office User" w:date="2017-10-30T11:02:00Z">
        <w:r w:rsidR="00B048F9">
          <w:t>sources</w:t>
        </w:r>
      </w:ins>
      <w:del w:id="53" w:author="Microsoft Office User" w:date="2017-10-30T11:02:00Z">
        <w:r w:rsidR="00E33971" w:rsidDel="00B048F9">
          <w:delText>collection</w:delText>
        </w:r>
      </w:del>
      <w:r w:rsidR="00E33971">
        <w:t>, analytical tool</w:t>
      </w:r>
      <w:ins w:id="54" w:author="Microsoft Office User" w:date="2017-10-30T11:03:00Z">
        <w:r w:rsidR="00B048F9">
          <w:t>s</w:t>
        </w:r>
      </w:ins>
      <w:r w:rsidR="00E33971">
        <w:t xml:space="preserve">, and models </w:t>
      </w:r>
      <w:r w:rsidR="00E33971">
        <w:fldChar w:fldCharType="begin"/>
      </w:r>
      <w:ins w:id="55" w:author="Microsoft Office User" w:date="2018-01-13T19:56:00Z">
        <w:r w:rsidR="001F49D0">
          <w:instrText xml:space="preserve"> ADDIN ZOTERO_ITEM CSL_CITATION {"citationID":"8GCqjLsD","properties":{"formattedCitation":"(Ray Hilborn 2011; Cowan et al. 2012)","plainCitation":"(Ray Hilborn 2011; Cowan et al. 2012)"},"citationItems":[{"id":101,"uris":["http://zotero.org/users/1951115/items/R7WZUHHA"],"uri":["http://zotero.org/users/1951115/items/R7WZUHHA"],"itemData":{"id":101,"type":"article-journal","title":"Future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M."}],"issued":{"date-parts":[["2012"]]}}}],"schema":"https://github.com/citation-style-language/schema/raw/master/csl-citation.json"} </w:instrText>
        </w:r>
      </w:ins>
      <w:del w:id="56" w:author="Microsoft Office User" w:date="2018-01-13T19:56:00Z">
        <w:r w:rsidR="00CD47D7" w:rsidDel="001F49D0">
          <w:delInstrText xml:space="preserve"> ADDIN ZOTERO_ITEM CSL_CITATION {"citationID":"FXeTmXMU","properties":{"formattedCitation":"(Ray Hilborn 2011; Cowan et al. 2012)","plainCitation":"(Ray Hilborn 2011; Cowan et al. 2012)"},"citationItems":[{"id":101,"uris":["http://zotero.org/users/1951115/items/R7WZUHHA"],"uri":["http://zotero.org/users/1951115/items/R7WZUHHA"],"itemData":{"id":101,"type":"article-journal","title":"Future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M."}],"issued":{"date-parts":[["2012"]]}}}],"schema":"https://github.com/citation-style-language/schema/raw/master/csl-citation.json"} </w:delInstrText>
        </w:r>
      </w:del>
      <w:r w:rsidR="00E33971">
        <w:fldChar w:fldCharType="separate"/>
      </w:r>
      <w:ins w:id="57" w:author="Microsoft Office User" w:date="2018-01-13T19:56:00Z">
        <w:r w:rsidR="001F49D0">
          <w:rPr>
            <w:noProof/>
          </w:rPr>
          <w:t>(</w:t>
        </w:r>
        <w:r w:rsidR="001F49D0" w:rsidRPr="001F49D0">
          <w:rPr>
            <w:noProof/>
            <w:highlight w:val="yellow"/>
            <w:rPrChange w:id="58" w:author="Microsoft Office User" w:date="2018-01-13T19:57:00Z">
              <w:rPr>
                <w:noProof/>
              </w:rPr>
            </w:rPrChange>
          </w:rPr>
          <w:t>Ray Hilborn</w:t>
        </w:r>
        <w:r w:rsidR="001F49D0">
          <w:rPr>
            <w:noProof/>
          </w:rPr>
          <w:t xml:space="preserve"> 2011; Cowan et al. 2012)</w:t>
        </w:r>
      </w:ins>
      <w:del w:id="59" w:author="Microsoft Office User" w:date="2018-01-13T19:56:00Z">
        <w:r w:rsidR="00CD47D7" w:rsidRPr="001F49D0" w:rsidDel="001F49D0">
          <w:rPr>
            <w:noProof/>
          </w:rPr>
          <w:delText>(Ray Hilborn 2011; Cowan et al. 2012)</w:delText>
        </w:r>
      </w:del>
      <w:r w:rsidR="00E33971">
        <w:fldChar w:fldCharType="end"/>
      </w:r>
      <w:r w:rsidR="00E33971">
        <w:t xml:space="preserve"> and a </w:t>
      </w:r>
      <w:del w:id="60" w:author="Microsoft Office User" w:date="2017-10-30T11:03:00Z">
        <w:r w:rsidR="003208B8" w:rsidDel="00B048F9">
          <w:delText xml:space="preserve">remaining </w:delText>
        </w:r>
      </w:del>
      <w:r w:rsidR="00E33971">
        <w:t xml:space="preserve">need for institutional and governance </w:t>
      </w:r>
      <w:r w:rsidR="003208B8">
        <w:t>changes</w:t>
      </w:r>
      <w:r w:rsidR="00E33971">
        <w:t xml:space="preserve"> to support EBFM </w:t>
      </w:r>
      <w:r w:rsidR="00E33971">
        <w:fldChar w:fldCharType="begin"/>
      </w:r>
      <w:r w:rsidR="00CD47D7">
        <w:instrText xml:space="preserve"> ADDIN ZOTERO_ITEM CSL_CITATION {"citationID":"rl1rDybh","properties":{"formattedCitation":"(Leslie et al. 2015; Ray Hilborn 2011; Olsson, Folke, and Hughes 2008)","plainCitation":"(Leslie et al. 2015; Ray Hilborn 2011; Olsson, Folke, and Hughes 2008)"},"citationItems":[{"id":490,"uris":["http://zotero.org/users/1951115/items/3WFN5XVH"],"uri":["http://zotero.org/users/1951115/items/3WFN5XVH"],"itemData":{"id":490,"type":"article-journal","title":"Learning from Ecosystem-Based Management in Practice","container-title":"Coastal Management","page":"471-497","volume":"43","issue":"5","DOI":"10.1080/08920753.2015.1051424","ISSN":"0892-0753 1521-0421","shortTitle":"Learning from Ecosystem-Based Management in Practice","author":[{"family":"Leslie","given":"Heather"},{"family":"Sievanen","given":"Leila"},{"family":"Crawford","given":"Tara Gancos"},{"family":"Gruby","given":"Rebecca"},{"family":"Villanueva-Aznar","given":"H. Cristina"},{"family":"Campbell","given":"Lisa M."}],"issued":{"date-parts":[["2015"]]}}},{"id":101,"uris":["http://zotero.org/users/1951115/items/R7WZUHHA"],"uri":["http://zotero.org/users/1951115/items/R7WZUHHA"],"itemData":{"id":101,"type":"article-journal","title":"Future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E33971">
        <w:fldChar w:fldCharType="separate"/>
      </w:r>
      <w:ins w:id="61" w:author="Microsoft Office User" w:date="2018-01-13T19:56:00Z">
        <w:r w:rsidR="001F49D0">
          <w:rPr>
            <w:noProof/>
          </w:rPr>
          <w:t>(Leslie et al. 2015; Ray Hilborn 2011; Olsson, Folke, and Hughes 2008)</w:t>
        </w:r>
      </w:ins>
      <w:del w:id="62" w:author="Microsoft Office User" w:date="2018-01-13T19:56:00Z">
        <w:r w:rsidR="00CD47D7" w:rsidRPr="001F49D0" w:rsidDel="001F49D0">
          <w:rPr>
            <w:noProof/>
          </w:rPr>
          <w:delText>(Leslie et al. 2015; Ray Hilborn 2011; Olsson, Folke, and Hughes 2008)</w:delText>
        </w:r>
      </w:del>
      <w:r w:rsidR="00E33971">
        <w:fldChar w:fldCharType="end"/>
      </w:r>
      <w:r w:rsidR="00E44ED4">
        <w:t xml:space="preserve">. </w:t>
      </w:r>
      <w:r w:rsidR="006F3B68">
        <w:t xml:space="preserve"> </w:t>
      </w:r>
    </w:p>
    <w:p w14:paraId="61720755" w14:textId="730218EC" w:rsidR="005D0FB5" w:rsidRDefault="00E44ED4" w:rsidP="008C226F">
      <w:pPr>
        <w:spacing w:line="480" w:lineRule="auto"/>
        <w:ind w:firstLine="720"/>
        <w:contextualSpacing/>
      </w:pPr>
      <w:r>
        <w:lastRenderedPageBreak/>
        <w:t>H</w:t>
      </w:r>
      <w:r w:rsidR="00A42946">
        <w:t>owever</w:t>
      </w:r>
      <w:ins w:id="63" w:author="Microsoft Office User" w:date="2018-01-13T19:28:00Z">
        <w:r w:rsidR="005714D3">
          <w:t>,</w:t>
        </w:r>
      </w:ins>
      <w:r w:rsidR="00A42946">
        <w:t xml:space="preserve"> Patrick and Link </w:t>
      </w:r>
      <w:r w:rsidR="00A42946">
        <w:fldChar w:fldCharType="begin"/>
      </w:r>
      <w:r w:rsidR="00ED576B">
        <w:instrText xml:space="preserve"> ADDIN ZOTERO_ITEM CSL_CITATION {"citationID":"pfChFZPG","properties":{"formattedCitation":"(2015a)","plainCitation":"(2015a)"},"citationItems":[{"id":204,"uris":["http://zotero.org/users/1951115/items/PNJ9KMDC"],"uri":["http://zotero.org/users/1951115/items/PNJ9KMDC"],"itemData":{"id":204,"type":"article-journal","title":"Myths that Continue to Impede Progress in Ecosystem-Based Fisheries Management","container-title":"Fisheries","page":"155–160","volume":"40","issue":"4","source":"Google Scholar","author":[{"family":"Patrick","given":"Wesley S."},{"family":"Link","given":"Jason S."}],"issued":{"date-parts":[["2015"]]}},"suppress-author":true}],"schema":"https://github.com/citation-style-language/schema/raw/master/csl-citation.json"} </w:instrText>
      </w:r>
      <w:r w:rsidR="00A42946">
        <w:fldChar w:fldCharType="separate"/>
      </w:r>
      <w:ins w:id="64" w:author="Microsoft Office User" w:date="2018-01-13T19:56:00Z">
        <w:r w:rsidR="001F49D0">
          <w:rPr>
            <w:noProof/>
          </w:rPr>
          <w:t>(2015a)</w:t>
        </w:r>
      </w:ins>
      <w:del w:id="65" w:author="Microsoft Office User" w:date="2018-01-13T19:56:00Z">
        <w:r w:rsidR="003F0F98" w:rsidRPr="001F49D0" w:rsidDel="001F49D0">
          <w:rPr>
            <w:noProof/>
          </w:rPr>
          <w:delText>(2015a)</w:delText>
        </w:r>
      </w:del>
      <w:r w:rsidR="00A42946">
        <w:fldChar w:fldCharType="end"/>
      </w:r>
      <w:r w:rsidR="00A42946">
        <w:t xml:space="preserve"> </w:t>
      </w:r>
      <w:r>
        <w:t>argue that the</w:t>
      </w:r>
      <w:r w:rsidR="00B82E39">
        <w:t>se</w:t>
      </w:r>
      <w:r>
        <w:t xml:space="preserve"> challenges to EBFM </w:t>
      </w:r>
      <w:r w:rsidR="00B82E39">
        <w:t xml:space="preserve">have </w:t>
      </w:r>
      <w:ins w:id="66" w:author="Microsoft Office User" w:date="2017-12-22T10:57:00Z">
        <w:r w:rsidR="005A490D">
          <w:t xml:space="preserve">largely </w:t>
        </w:r>
      </w:ins>
      <w:r w:rsidR="00B82E39">
        <w:t xml:space="preserve">been </w:t>
      </w:r>
      <w:r w:rsidR="00E33971">
        <w:t>re</w:t>
      </w:r>
      <w:r w:rsidR="00B82E39">
        <w:t xml:space="preserve">solved in developed countries, and now persist </w:t>
      </w:r>
      <w:r w:rsidR="00AA7A17">
        <w:t xml:space="preserve">only </w:t>
      </w:r>
      <w:r w:rsidR="00B82E39">
        <w:t>as “myths”</w:t>
      </w:r>
      <w:ins w:id="67" w:author="Microsoft Office User" w:date="2018-01-13T19:28:00Z">
        <w:r w:rsidR="00B334C6">
          <w:t>.  At least in the U.S.</w:t>
        </w:r>
        <w:r w:rsidR="005714D3">
          <w:t xml:space="preserve"> fisheries management system, </w:t>
        </w:r>
      </w:ins>
      <w:ins w:id="68" w:author="Microsoft Office User" w:date="2018-01-13T19:30:00Z">
        <w:r w:rsidR="00B334C6">
          <w:t xml:space="preserve">decision-makers and stakeholders </w:t>
        </w:r>
      </w:ins>
      <w:ins w:id="69" w:author="Microsoft Office User" w:date="2018-01-13T19:57:00Z">
        <w:r w:rsidR="001F49D0">
          <w:t xml:space="preserve">in several regions </w:t>
        </w:r>
      </w:ins>
      <w:ins w:id="70" w:author="Microsoft Office User" w:date="2018-01-13T19:30:00Z">
        <w:r w:rsidR="00B334C6">
          <w:t xml:space="preserve">are open to these ideas </w:t>
        </w:r>
      </w:ins>
      <w:ins w:id="71" w:author="Microsoft Office User" w:date="2018-01-13T19:57:00Z">
        <w:r w:rsidR="001F49D0">
          <w:fldChar w:fldCharType="begin"/>
        </w:r>
        <w:r w:rsidR="001F49D0">
          <w:instrText xml:space="preserve"> ADDIN ZOTERO_ITEM CSL_CITATION {"citationID":"tO3w7zIq","properties":{"formattedCitation":"(Biedron and Knuth 2016)","plainCitation":"(Biedron and Knuth 2016)"},"citationItems":[{"id":6320,"uris":["http://zotero.org/users/1951115/items/JV3WCX32"],"uri":["http://zotero.org/users/1951115/items/JV3WCX32"],"itemData":{"id":6320,"type":"article-journal","title":"Toward shared understandings of ecosystem-based fisheries management among fishery management councils and stakeholders in the U.S. Mid-Atlantic and New England regions","container-title":"Marine Policy","page":"40-48","volume":"70","issue":"Supplement C","source":"ScienceDirect","abstract":"Ecosystem-based fisheries management (EBFM) is often discussed by fisheries managers and stakeholders as a potential goal. EBFM is based on a multi-species approach, which varies significantly from the single species fisheries management (SSFM) approach currently practiced under the U.S. Magnuson-Stevens Fishery Conservation and Management Act (MSFCMA). EBFM is “holistic” and considers “all factors,” but it is impossible for management to incorporate all factors into EBFM. This study sought to improve understanding of factors contributing to or preventing progress toward EBFM implementation in the Mid-Atlantic Fishery Management Council (MAFMC) and New England Fishery Management Council (NEFMC), focusing on Council member and stakeholder beliefs, attitudes, and mutual understanding. Objectives included determining mutual understanding between MAFMC and NEFMC members and stakeholders about EBFM and identifying MAFMC and NEFMC member and stakeholder preferences for EBFM definitions, practices, and outcomes, and prioritizing which aspects of EBFM managers and stakeholders find most important. Stakeholders included commercial fishermen, recreational anglers, nongovernmental organization (NGO) leaders, and Scientific and Statistical Committee (SSC) members. Over 1000 survey responses about EBFM from council members and stakeholders in the Mid-Atlantic (MA) and New England (NE) regions were analyzed. The Coorientation Model was used to characterize understanding between the Council and fisheries-related stakeholder groups. For the MA and NE regions, most stakeholders agreed on definitions, practices, and possible outcomes for EBFM. Results suggest that most Council members and stakeholders in the MA and NE regions support a change from SSFM to EBFM at an incremental, intermediate, or complete, gradual (5–10 years) pace. The application of the Coorientation Model to EBFM and the fishery management councils provided insights into how an improved understanding of the attitudes, beliefs, and mutual comprehension of Council members and stakeholder groups could potentially facilitate the implementation of EBFM. Council members and stakeholders responded similarly to, and Council members correctly predicted stakeholder responses about, EBFM definitions, practices, and outcomes. These findings suggest that Council member and stakeholder agreement and understanding are not barriers to MAFMC and NEFMC adoption of EBFM.","DOI":"10.1016/j.marpol.2016.04.010","ISSN":"0308-597X","journalAbbreviation":"Marine Policy","author":[{"family":"Biedron","given":"Ingrid S."},{"family":"Knuth","given":"Barbara A."}],"issued":{"date-parts":[["2016",8,1]]}}}],"schema":"https://github.com/citation-style-language/schema/raw/master/csl-citation.json"} </w:instrText>
        </w:r>
      </w:ins>
      <w:r w:rsidR="001F49D0">
        <w:fldChar w:fldCharType="separate"/>
      </w:r>
      <w:ins w:id="72" w:author="Microsoft Office User" w:date="2018-01-13T19:57:00Z">
        <w:r w:rsidR="001F49D0">
          <w:rPr>
            <w:noProof/>
          </w:rPr>
          <w:t>(Biedron and Knuth 2016)</w:t>
        </w:r>
        <w:r w:rsidR="001F49D0">
          <w:fldChar w:fldCharType="end"/>
        </w:r>
      </w:ins>
      <w:ins w:id="73" w:author="Microsoft Office User" w:date="2018-01-13T19:30:00Z">
        <w:r w:rsidR="00B334C6">
          <w:t xml:space="preserve">.  One key challenge </w:t>
        </w:r>
        <w:del w:id="74" w:author="Kristin Marshall" w:date="2018-01-24T08:24:00Z">
          <w:r w:rsidR="00B334C6" w:rsidDel="001A2237">
            <w:delText xml:space="preserve">that </w:delText>
          </w:r>
        </w:del>
        <w:del w:id="75" w:author="Kristin Marshall" w:date="2018-01-24T08:23:00Z">
          <w:r w:rsidR="00B334C6" w:rsidDel="001A2237">
            <w:delText xml:space="preserve">does </w:delText>
          </w:r>
        </w:del>
        <w:del w:id="76" w:author="Kristin Marshall" w:date="2018-01-24T08:24:00Z">
          <w:r w:rsidR="00B334C6" w:rsidDel="001A2237">
            <w:delText xml:space="preserve">remain </w:delText>
          </w:r>
        </w:del>
        <w:r w:rsidR="00B334C6">
          <w:t xml:space="preserve">is </w:t>
        </w:r>
        <w:del w:id="77" w:author="Kristin Marshall" w:date="2018-01-24T08:23:00Z">
          <w:r w:rsidR="00B334C6" w:rsidDel="001A2237">
            <w:delText xml:space="preserve">that of </w:delText>
          </w:r>
        </w:del>
      </w:ins>
      <w:ins w:id="78" w:author="Microsoft Office User" w:date="2018-01-13T19:31:00Z">
        <w:r w:rsidR="00B334C6">
          <w:t>communication</w:t>
        </w:r>
      </w:ins>
      <w:ins w:id="79" w:author="Microsoft Office User" w:date="2018-01-13T19:30:00Z">
        <w:r w:rsidR="00B334C6">
          <w:t xml:space="preserve"> </w:t>
        </w:r>
      </w:ins>
      <w:ins w:id="80" w:author="Microsoft Office User" w:date="2018-01-13T19:31:00Z">
        <w:r w:rsidR="00B334C6">
          <w:t>about and definition of EBFM.  Some authors have said that EBFM is just “good practice</w:t>
        </w:r>
      </w:ins>
      <w:ins w:id="81" w:author="Microsoft Office User" w:date="2018-01-13T19:32:00Z">
        <w:r w:rsidR="00B334C6">
          <w:t xml:space="preserve">” in many cases.  In these cases, perhaps more EBFM is occurring than has received attention because they may be </w:t>
        </w:r>
      </w:ins>
      <w:proofErr w:type="spellStart"/>
      <w:ins w:id="82" w:author="Microsoft Office User" w:date="2018-01-13T19:33:00Z">
        <w:r w:rsidR="00B334C6">
          <w:t>mis</w:t>
        </w:r>
        <w:proofErr w:type="spellEnd"/>
        <w:r w:rsidR="00B334C6">
          <w:t xml:space="preserve">-categorized </w:t>
        </w:r>
      </w:ins>
      <w:ins w:id="83" w:author="Microsoft Office User" w:date="2018-01-13T19:32:00Z">
        <w:r w:rsidR="00B334C6">
          <w:t>as conventional management</w:t>
        </w:r>
      </w:ins>
      <w:ins w:id="84" w:author="Microsoft Office User" w:date="2018-01-13T19:33:00Z">
        <w:r w:rsidR="00B334C6">
          <w:t>.</w:t>
        </w:r>
      </w:ins>
      <w:del w:id="85" w:author="Microsoft Office User" w:date="2018-01-13T19:28:00Z">
        <w:r w:rsidR="00B82E39" w:rsidDel="005714D3">
          <w:delText xml:space="preserve">. </w:delText>
        </w:r>
      </w:del>
    </w:p>
    <w:p w14:paraId="395DF688" w14:textId="4CB8C84E" w:rsidR="003418B3" w:rsidRDefault="00B334C6" w:rsidP="001F49D0">
      <w:pPr>
        <w:spacing w:line="480" w:lineRule="auto"/>
        <w:ind w:firstLine="720"/>
        <w:contextualSpacing/>
      </w:pPr>
      <w:ins w:id="86" w:author="Microsoft Office User" w:date="2018-01-13T19:34:00Z">
        <w:r>
          <w:t xml:space="preserve">One area of active </w:t>
        </w:r>
      </w:ins>
      <w:moveToRangeStart w:id="87" w:author="Microsoft Office User" w:date="2017-10-30T16:01:00Z" w:name="move497142629"/>
      <w:moveTo w:id="88" w:author="Microsoft Office User" w:date="2017-10-30T16:01:00Z">
        <w:del w:id="89" w:author="Microsoft Office User" w:date="2017-10-30T16:01:00Z">
          <w:r w:rsidR="00271816" w:rsidDel="00271816">
            <w:delText>A</w:delText>
          </w:r>
        </w:del>
        <w:del w:id="90" w:author="Microsoft Office User" w:date="2018-01-13T19:34:00Z">
          <w:r w:rsidR="00271816" w:rsidDel="00B334C6">
            <w:delText xml:space="preserve"> growing body of </w:delText>
          </w:r>
        </w:del>
        <w:del w:id="91" w:author="Microsoft Office User" w:date="2017-10-30T16:02:00Z">
          <w:r w:rsidR="00271816" w:rsidDel="00271816">
            <w:delText>work</w:delText>
          </w:r>
        </w:del>
      </w:moveTo>
      <w:ins w:id="92" w:author="Microsoft Office User" w:date="2017-10-30T16:02:00Z">
        <w:r w:rsidR="00271816">
          <w:t xml:space="preserve">research </w:t>
        </w:r>
      </w:ins>
      <w:ins w:id="93" w:author="Microsoft Office User" w:date="2018-01-13T19:35:00Z">
        <w:r>
          <w:t xml:space="preserve">that </w:t>
        </w:r>
      </w:ins>
      <w:ins w:id="94" w:author="Microsoft Office User" w:date="2017-10-30T16:02:00Z">
        <w:r w:rsidR="00271816">
          <w:t>has</w:t>
        </w:r>
      </w:ins>
      <w:moveTo w:id="95" w:author="Microsoft Office User" w:date="2017-10-30T16:01:00Z">
        <w:r w:rsidR="00271816">
          <w:t xml:space="preserve"> extend</w:t>
        </w:r>
      </w:moveTo>
      <w:ins w:id="96" w:author="Microsoft Office User" w:date="2017-10-30T16:02:00Z">
        <w:r w:rsidR="00271816">
          <w:t>ed</w:t>
        </w:r>
      </w:ins>
      <w:ins w:id="97" w:author="Microsoft Office User" w:date="2018-01-13T19:35:00Z">
        <w:r>
          <w:t xml:space="preserve"> conventional management approaches is </w:t>
        </w:r>
      </w:ins>
      <w:moveTo w:id="98" w:author="Microsoft Office User" w:date="2017-10-30T16:01:00Z">
        <w:del w:id="99" w:author="Microsoft Office User" w:date="2017-10-30T16:02:00Z">
          <w:r w:rsidR="00271816" w:rsidDel="00271816">
            <w:delText>s</w:delText>
          </w:r>
        </w:del>
        <w:del w:id="100" w:author="Microsoft Office User" w:date="2018-01-13T19:35:00Z">
          <w:r w:rsidR="00271816" w:rsidDel="00B334C6">
            <w:delText xml:space="preserve"> </w:delText>
          </w:r>
        </w:del>
      </w:moveTo>
      <w:ins w:id="101" w:author="Microsoft Office User" w:date="2018-01-13T19:35:00Z">
        <w:r>
          <w:t>the data and models used for stock assessment</w:t>
        </w:r>
      </w:ins>
      <w:moveTo w:id="102" w:author="Microsoft Office User" w:date="2017-10-30T16:01:00Z">
        <w:del w:id="103" w:author="Microsoft Office User" w:date="2018-01-13T19:35:00Z">
          <w:r w:rsidR="00271816" w:rsidDel="00B334C6">
            <w:delText xml:space="preserve">the scope of </w:delText>
          </w:r>
        </w:del>
      </w:moveTo>
      <w:ins w:id="104" w:author="Microsoft Office User" w:date="2017-10-30T16:03:00Z">
        <w:r w:rsidR="00C12307">
          <w:t>.</w:t>
        </w:r>
      </w:ins>
      <w:moveTo w:id="105" w:author="Microsoft Office User" w:date="2017-10-30T16:01:00Z">
        <w:del w:id="106" w:author="Microsoft Office User" w:date="2017-10-30T16:07:00Z">
          <w:r w:rsidR="00271816" w:rsidDel="00A762F8">
            <w:delText xml:space="preserve">stock assessment </w:delText>
          </w:r>
        </w:del>
        <w:del w:id="107" w:author="Microsoft Office User" w:date="2017-10-30T16:05:00Z">
          <w:r w:rsidR="00271816" w:rsidDel="00A762F8">
            <w:delText>modelling tools to</w:delText>
          </w:r>
        </w:del>
        <w:del w:id="108" w:author="Microsoft Office User" w:date="2017-10-30T16:07:00Z">
          <w:r w:rsidR="00271816" w:rsidDel="00A762F8">
            <w:delText xml:space="preserve"> include ecosystem considerations such as environmental relationships or predation mortality </w:delText>
          </w:r>
          <w:r w:rsidR="00271816" w:rsidDel="00A762F8">
            <w:fldChar w:fldCharType="begin"/>
          </w:r>
          <w:r w:rsidR="00271816" w:rsidDel="00A762F8">
            <w:delInstrText xml:space="preserve"> ADDIN ZOTERO_ITEM CSL_CITATION {"citationID":"3RcC5urN","properties":{"formattedCitation":"(Maunder and Watters 2003; Methot and Wetzel 2013; Kuparinen et al. 2012)","plainCitation":"(Maunder and Watters 2003; Methot and Wetzel 2013; Kuparinen et al. 2012)"},"citationItems":[{"id":1218,"uris":["http://zotero.org/users/1951115/items/8VK68GJ2"],"uri":["http://zotero.org/users/1951115/items/8VK68GJ2"],"itemData":{"id":1218,"type":"article-journal","title":"A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M."}],"issued":{"date-parts":[["2003"]]}}},{"id":6220,"uris":["http://zotero.org/users/1951115/items/VX28MWA6"],"uri":["http://zotero.org/users/1951115/items/VX28MWA6"],"itemData":{"id":6220,"type":"article-journal","title":"Stock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delInstrText>
          </w:r>
          <w:r w:rsidR="00271816" w:rsidDel="00A762F8">
            <w:fldChar w:fldCharType="separate"/>
          </w:r>
          <w:r w:rsidR="00271816" w:rsidDel="00A762F8">
            <w:rPr>
              <w:noProof/>
            </w:rPr>
            <w:delText>(Maunder and Watters 2003; Methot and Wetzel 2013; Kuparinen et al. 2012)</w:delText>
          </w:r>
          <w:r w:rsidR="00271816" w:rsidDel="00A762F8">
            <w:fldChar w:fldCharType="end"/>
          </w:r>
          <w:r w:rsidR="00271816" w:rsidDel="00A762F8">
            <w:delText>.</w:delText>
          </w:r>
        </w:del>
      </w:moveTo>
      <w:moveToRangeEnd w:id="87"/>
      <w:ins w:id="109" w:author="Microsoft Office User" w:date="2017-10-30T16:07:00Z">
        <w:r w:rsidR="00A762F8">
          <w:t xml:space="preserve"> </w:t>
        </w:r>
      </w:ins>
      <w:ins w:id="110" w:author="Microsoft Office User" w:date="2017-12-22T10:58:00Z">
        <w:r w:rsidR="005A490D">
          <w:t xml:space="preserve">In most developed countries, </w:t>
        </w:r>
      </w:ins>
      <w:ins w:id="111" w:author="Microsoft Office User" w:date="2018-01-13T19:36:00Z">
        <w:r>
          <w:t xml:space="preserve">many </w:t>
        </w:r>
      </w:ins>
      <w:ins w:id="112" w:author="Microsoft Office User" w:date="2017-12-22T10:58:00Z">
        <w:r w:rsidR="005A490D">
          <w:t xml:space="preserve">fisheries are managed by setting effort or output controls that are </w:t>
        </w:r>
        <w:del w:id="113" w:author="Kristin Marshall" w:date="2018-01-24T08:25:00Z">
          <w:r w:rsidR="005A490D" w:rsidDel="00051030">
            <w:delText>adapted</w:delText>
          </w:r>
        </w:del>
      </w:ins>
      <w:ins w:id="114" w:author="Kristin Marshall" w:date="2018-01-24T08:25:00Z">
        <w:r w:rsidR="00051030">
          <w:t>informed</w:t>
        </w:r>
      </w:ins>
      <w:ins w:id="115" w:author="Microsoft Office User" w:date="2017-12-22T10:58:00Z">
        <w:r w:rsidR="005A490D">
          <w:t xml:space="preserve"> </w:t>
        </w:r>
        <w:del w:id="116" w:author="Kristin Marshall" w:date="2018-01-24T08:25:00Z">
          <w:r w:rsidR="005A490D" w:rsidDel="00051030">
            <w:delText>based on</w:delText>
          </w:r>
        </w:del>
      </w:ins>
      <w:ins w:id="117" w:author="Kristin Marshall" w:date="2018-01-24T08:25:00Z">
        <w:r w:rsidR="00051030">
          <w:t>by</w:t>
        </w:r>
      </w:ins>
      <w:ins w:id="118" w:author="Microsoft Office User" w:date="2017-12-22T10:58:00Z">
        <w:r w:rsidR="005A490D">
          <w:t xml:space="preserve"> stock assessments</w:t>
        </w:r>
      </w:ins>
      <w:ins w:id="119" w:author="Microsoft Office User" w:date="2018-01-13T19:38:00Z">
        <w:r w:rsidR="00B71561">
          <w:t>.</w:t>
        </w:r>
      </w:ins>
      <w:ins w:id="120" w:author="Microsoft Office User" w:date="2017-12-22T10:58:00Z">
        <w:r w:rsidR="005A490D">
          <w:t xml:space="preserve"> </w:t>
        </w:r>
      </w:ins>
      <w:commentRangeStart w:id="121"/>
      <w:del w:id="122" w:author="Microsoft Office User" w:date="2018-01-13T19:38:00Z">
        <w:r w:rsidR="00575AB7" w:rsidDel="00B71561">
          <w:delText>Stock</w:delText>
        </w:r>
        <w:commentRangeEnd w:id="121"/>
        <w:r w:rsidR="00D53BB8" w:rsidDel="00B71561">
          <w:rPr>
            <w:rStyle w:val="CommentReference"/>
            <w:rFonts w:ascii="Times New Roman" w:hAnsi="Times New Roman"/>
          </w:rPr>
          <w:commentReference w:id="121"/>
        </w:r>
        <w:r w:rsidR="00575AB7" w:rsidDel="00B71561">
          <w:delText xml:space="preserve"> assessments and the process surrounding their review and </w:delText>
        </w:r>
        <w:r w:rsidR="00A4415A" w:rsidDel="00B71561">
          <w:delText xml:space="preserve">use </w:delText>
        </w:r>
        <w:r w:rsidR="00575AB7" w:rsidDel="00B71561">
          <w:delText xml:space="preserve">by </w:delText>
        </w:r>
        <w:commentRangeStart w:id="123"/>
        <w:r w:rsidR="00575AB7" w:rsidDel="00B71561">
          <w:delText xml:space="preserve">regional fishery management councils </w:delText>
        </w:r>
        <w:commentRangeEnd w:id="123"/>
        <w:r w:rsidR="00A4415A" w:rsidDel="00B71561">
          <w:rPr>
            <w:rStyle w:val="CommentReference"/>
            <w:rFonts w:ascii="Times New Roman" w:hAnsi="Times New Roman"/>
          </w:rPr>
          <w:commentReference w:id="123"/>
        </w:r>
        <w:r w:rsidR="00575AB7" w:rsidDel="00B71561">
          <w:delText>are at the heart of fisheries management in the U</w:delText>
        </w:r>
        <w:r w:rsidR="006145F6" w:rsidDel="00B71561">
          <w:delText>nited States</w:delText>
        </w:r>
      </w:del>
      <w:del w:id="124" w:author="Microsoft Office User" w:date="2018-01-13T19:37:00Z">
        <w:r w:rsidR="006145F6" w:rsidDel="00B334C6">
          <w:delText xml:space="preserve"> and </w:delText>
        </w:r>
        <w:commentRangeStart w:id="125"/>
        <w:r w:rsidR="006145F6" w:rsidDel="00B334C6">
          <w:delText>other developed countries</w:delText>
        </w:r>
      </w:del>
      <w:commentRangeEnd w:id="125"/>
      <w:del w:id="126" w:author="Microsoft Office User" w:date="2018-01-13T19:38:00Z">
        <w:r w:rsidR="00A4415A" w:rsidDel="00B71561">
          <w:rPr>
            <w:rStyle w:val="CommentReference"/>
            <w:rFonts w:ascii="Times New Roman" w:hAnsi="Times New Roman"/>
          </w:rPr>
          <w:commentReference w:id="125"/>
        </w:r>
        <w:r w:rsidR="006145F6" w:rsidDel="00B71561">
          <w:delText xml:space="preserve">. </w:delText>
        </w:r>
      </w:del>
      <w:r w:rsidR="009F14B7">
        <w:t xml:space="preserve">Stock assessment models estimate </w:t>
      </w:r>
      <w:r w:rsidR="00A4415A">
        <w:t xml:space="preserve">stock status </w:t>
      </w:r>
      <w:ins w:id="127" w:author="Kristin Marshall" w:date="2018-01-24T08:25:00Z">
        <w:r w:rsidR="00051030">
          <w:t xml:space="preserve">(biomass) </w:t>
        </w:r>
      </w:ins>
      <w:r w:rsidR="00A4415A">
        <w:t xml:space="preserve">relative to reference points using </w:t>
      </w:r>
      <w:r w:rsidR="009F14B7">
        <w:t xml:space="preserve">data </w:t>
      </w:r>
      <w:r w:rsidR="00A4415A">
        <w:t xml:space="preserve">that may include </w:t>
      </w:r>
      <w:r w:rsidR="009F14B7">
        <w:t>catch and survey</w:t>
      </w:r>
      <w:r w:rsidR="00A4415A">
        <w:t xml:space="preserve"> time series, information on life history parameters,</w:t>
      </w:r>
      <w:r w:rsidR="009F14B7">
        <w:t xml:space="preserve"> and expert knowledge.  Output from these models inform decisions about annual catch limits, and as such they are subjected to a great deal of scrutiny from scientists, managers, and stakeholders. </w:t>
      </w:r>
      <w:moveFromRangeStart w:id="128" w:author="Microsoft Office User" w:date="2017-10-30T16:01:00Z" w:name="move497142629"/>
      <w:commentRangeStart w:id="129"/>
      <w:moveFrom w:id="130" w:author="Microsoft Office User" w:date="2017-10-30T16:01:00Z">
        <w:r w:rsidR="00996BDB" w:rsidDel="00271816">
          <w:t>A growing body of work extends the scope of</w:t>
        </w:r>
        <w:r w:rsidR="00784B8F" w:rsidDel="00271816">
          <w:t xml:space="preserve"> stock assessment modelling tools</w:t>
        </w:r>
        <w:r w:rsidR="00996BDB" w:rsidDel="00271816">
          <w:t xml:space="preserve"> to include ecosystem considerations such as environmental relationships or predation mortality </w:t>
        </w:r>
        <w:r w:rsidR="00996BDB" w:rsidDel="00271816">
          <w:fldChar w:fldCharType="begin"/>
        </w:r>
        <w:r w:rsidR="00ED576B" w:rsidDel="00271816">
          <w:instrText xml:space="preserve"> ADDIN ZOTERO_ITEM CSL_CITATION {"citationID":"3RcC5urN","properties":{"formattedCitation":"(Maunder and Watters 2003; Methot and Wetzel 2013; Kuparinen et al. 2012)","plainCitation":"(Maunder and Watters 2003; Methot and Wetzel 2013; Kuparinen et al. 2012)"},"citationItems":[{"id":1218,"uris":["http://zotero.org/users/1951115/items/8VK68GJ2"],"uri":["http://zotero.org/users/1951115/items/8VK68GJ2"],"itemData":{"id":1218,"type":"article-journal","title":"A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M."}],"issued":{"date-parts":[["2003"]]}}},{"id":6220,"uris":["http://zotero.org/users/1951115/items/VX28MWA6"],"uri":["http://zotero.org/users/1951115/items/VX28MWA6"],"itemData":{"id":6220,"type":"article-journal","title":"Stock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instrText>
        </w:r>
        <w:r w:rsidR="00996BDB" w:rsidDel="00271816">
          <w:fldChar w:fldCharType="separate"/>
        </w:r>
        <w:r w:rsidR="00784B8F" w:rsidDel="00271816">
          <w:rPr>
            <w:noProof/>
          </w:rPr>
          <w:t>(Maunder and Watters 2003; Methot and Wetzel 2013; Kuparinen et al. 2012)</w:t>
        </w:r>
        <w:r w:rsidR="00996BDB" w:rsidDel="00271816">
          <w:fldChar w:fldCharType="end"/>
        </w:r>
        <w:r w:rsidR="00996BDB" w:rsidDel="00271816">
          <w:t xml:space="preserve">. </w:t>
        </w:r>
      </w:moveFrom>
      <w:moveFromRangeEnd w:id="128"/>
      <w:del w:id="131" w:author="Microsoft Office User" w:date="2018-01-13T19:41:00Z">
        <w:r w:rsidR="000D6B0B" w:rsidDel="008B283A">
          <w:delText xml:space="preserve">The stock assessment process is </w:delText>
        </w:r>
        <w:r w:rsidR="00575AB7" w:rsidDel="008B283A">
          <w:delText xml:space="preserve">only </w:delText>
        </w:r>
        <w:r w:rsidR="00784B8F" w:rsidDel="008B283A">
          <w:delText xml:space="preserve">one of many </w:delText>
        </w:r>
        <w:r w:rsidR="00575AB7" w:rsidDel="008B283A">
          <w:delText>way</w:delText>
        </w:r>
        <w:r w:rsidR="00784B8F" w:rsidDel="008B283A">
          <w:delText>s</w:delText>
        </w:r>
        <w:r w:rsidR="00575AB7" w:rsidDel="008B283A">
          <w:delText xml:space="preserve"> through which broader ecosystem considerations can </w:delText>
        </w:r>
        <w:r w:rsidR="00784B8F" w:rsidDel="008B283A">
          <w:delText>influence</w:delText>
        </w:r>
        <w:r w:rsidR="00575AB7" w:rsidDel="008B283A">
          <w:delText xml:space="preserve"> management</w:delText>
        </w:r>
        <w:r w:rsidR="00784B8F" w:rsidDel="008B283A">
          <w:delText xml:space="preserve"> decisions</w:delText>
        </w:r>
        <w:commentRangeStart w:id="132"/>
        <w:r w:rsidR="00784B8F" w:rsidDel="008B283A">
          <w:delText xml:space="preserve">. </w:delText>
        </w:r>
        <w:commentRangeEnd w:id="129"/>
        <w:r w:rsidR="00A4415A" w:rsidDel="008B283A">
          <w:rPr>
            <w:rStyle w:val="CommentReference"/>
            <w:rFonts w:ascii="Times New Roman" w:hAnsi="Times New Roman"/>
          </w:rPr>
          <w:commentReference w:id="129"/>
        </w:r>
      </w:del>
      <w:commentRangeEnd w:id="132"/>
      <w:ins w:id="133" w:author="Microsoft Office User" w:date="2018-01-13T19:41:00Z">
        <w:r w:rsidR="008B283A">
          <w:t xml:space="preserve"> </w:t>
        </w:r>
      </w:ins>
      <w:ins w:id="134" w:author="Kristin Marshall" w:date="2018-01-24T08:26:00Z">
        <w:r w:rsidR="00051030">
          <w:t>Research to e</w:t>
        </w:r>
      </w:ins>
      <w:ins w:id="135" w:author="Microsoft Office User" w:date="2017-10-30T16:08:00Z">
        <w:del w:id="136" w:author="Kristin Marshall" w:date="2018-01-24T08:26:00Z">
          <w:r w:rsidR="00A762F8" w:rsidDel="00051030">
            <w:delText>E</w:delText>
          </w:r>
        </w:del>
        <w:r w:rsidR="00A762F8">
          <w:t>xpand</w:t>
        </w:r>
        <w:del w:id="137" w:author="Kristin Marshall" w:date="2018-01-24T08:26:00Z">
          <w:r w:rsidR="00A762F8" w:rsidDel="00051030">
            <w:delText>ed</w:delText>
          </w:r>
        </w:del>
        <w:r w:rsidR="00A762F8">
          <w:t xml:space="preserve"> approaches for modelling fish population and estimating their status include</w:t>
        </w:r>
      </w:ins>
      <w:ins w:id="138" w:author="Kristin Marshall" w:date="2018-01-24T08:27:00Z">
        <w:r w:rsidR="00051030">
          <w:t>s</w:t>
        </w:r>
      </w:ins>
      <w:ins w:id="139" w:author="Microsoft Office User" w:date="2017-10-30T16:08:00Z">
        <w:r w:rsidR="00A762F8">
          <w:t xml:space="preserve"> ecosystem considerations such as environmental relationships or predation mortality </w:t>
        </w:r>
        <w:r w:rsidR="00A762F8">
          <w:fldChar w:fldCharType="begin"/>
        </w:r>
        <w:r w:rsidR="00A762F8">
          <w:instrText xml:space="preserve"> ADDIN ZOTERO_ITEM CSL_CITATION {"citationID":"3RcC5urN","properties":{"formattedCitation":"(Maunder and Watters 2003; Methot and Wetzel 2013; Kuparinen et al. 2012)","plainCitation":"(Maunder and Watters 2003; Methot and Wetzel 2013; Kuparinen et al. 2012)"},"citationItems":[{"id":1218,"uris":["http://zotero.org/users/1951115/items/8VK68GJ2"],"uri":["http://zotero.org/users/1951115/items/8VK68GJ2"],"itemData":{"id":1218,"type":"article-journal","title":"A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M."}],"issued":{"date-parts":[["2003"]]}}},{"id":6220,"uris":["http://zotero.org/users/1951115/items/VX28MWA6"],"uri":["http://zotero.org/users/1951115/items/VX28MWA6"],"itemData":{"id":6220,"type":"article-journal","title":"Stock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instrText>
        </w:r>
        <w:r w:rsidR="00A762F8">
          <w:fldChar w:fldCharType="separate"/>
        </w:r>
      </w:ins>
      <w:ins w:id="140" w:author="Microsoft Office User" w:date="2018-01-13T19:56:00Z">
        <w:r w:rsidR="001F49D0">
          <w:rPr>
            <w:noProof/>
          </w:rPr>
          <w:t>(Maunder and Watters 2003; Methot and Wetzel 2013; Kuparinen et al. 2012)</w:t>
        </w:r>
      </w:ins>
      <w:ins w:id="141" w:author="Microsoft Office User" w:date="2017-10-30T16:08:00Z">
        <w:r w:rsidR="00A762F8">
          <w:fldChar w:fldCharType="end"/>
        </w:r>
        <w:r w:rsidR="00A762F8">
          <w:t>.</w:t>
        </w:r>
      </w:ins>
      <w:r w:rsidR="00D53BB8">
        <w:rPr>
          <w:rStyle w:val="CommentReference"/>
          <w:rFonts w:ascii="Times New Roman" w:hAnsi="Times New Roman"/>
        </w:rPr>
        <w:commentReference w:id="132"/>
      </w:r>
      <w:ins w:id="142" w:author="Microsoft Office User" w:date="2017-10-30T16:08:00Z">
        <w:r w:rsidR="00A762F8">
          <w:t xml:space="preserve"> </w:t>
        </w:r>
      </w:ins>
      <w:ins w:id="143" w:author="Microsoft Office User" w:date="2017-10-30T16:09:00Z">
        <w:r w:rsidR="00A762F8">
          <w:t xml:space="preserve">However, we don’t know exactly how much of this published work has made it into assessment models used for management. </w:t>
        </w:r>
      </w:ins>
      <w:del w:id="144" w:author="Microsoft Office User" w:date="2017-10-30T16:10:00Z">
        <w:r w:rsidR="00575AB7" w:rsidDel="00A762F8">
          <w:delText xml:space="preserve">Here, we use stock assessments and the reports communicating their findings to managers as a microcosm to investigate progress towards implementing EBFM in the U.S. </w:delText>
        </w:r>
      </w:del>
    </w:p>
    <w:p w14:paraId="76C14847" w14:textId="2C4AB308" w:rsidR="00216E20" w:rsidRDefault="00575AB7" w:rsidP="00AC7DEA">
      <w:pPr>
        <w:spacing w:line="480" w:lineRule="auto"/>
        <w:ind w:firstLine="720"/>
        <w:contextualSpacing/>
      </w:pPr>
      <w:r>
        <w:t xml:space="preserve">A recent global review of stock assessment models found that very few (2 </w:t>
      </w:r>
      <w:r w:rsidR="00CB1841">
        <w:t>percent</w:t>
      </w:r>
      <w:r>
        <w:t xml:space="preserve">) incorporated </w:t>
      </w:r>
      <w:r w:rsidR="008C226F">
        <w:t>data or parameters</w:t>
      </w:r>
      <w:r>
        <w:t xml:space="preserve"> </w:t>
      </w:r>
      <w:r w:rsidR="008C226F">
        <w:t>representing</w:t>
      </w:r>
      <w:r w:rsidR="007F1C78">
        <w:t xml:space="preserve"> external</w:t>
      </w:r>
      <w:r>
        <w:t xml:space="preserve"> drivers of productivity</w:t>
      </w:r>
      <w:r w:rsidR="00F71093">
        <w:t xml:space="preserve"> </w:t>
      </w:r>
      <w:r w:rsidR="00F71093">
        <w:fldChar w:fldCharType="begin"/>
      </w:r>
      <w:r w:rsidR="00ED576B">
        <w:instrText xml:space="preserve"> ADDIN ZOTERO_ITEM CSL_CITATION {"citationID":"x91GXa0G","properties":{"formattedCitation":"(Skern-Mauritzen et al. 2016)","plainCitation":"(Skern-Mauritzen et al. 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S."}],"issued":{"date-parts":[["2016"]]}}}],"schema":"https://github.com/citation-style-language/schema/raw/master/csl-citation.json"} </w:instrText>
      </w:r>
      <w:r w:rsidR="00F71093">
        <w:fldChar w:fldCharType="separate"/>
      </w:r>
      <w:ins w:id="145" w:author="Microsoft Office User" w:date="2018-01-13T19:56:00Z">
        <w:r w:rsidR="001F49D0">
          <w:rPr>
            <w:noProof/>
          </w:rPr>
          <w:t>(Skern-Mauritzen et al. 2016)</w:t>
        </w:r>
      </w:ins>
      <w:del w:id="146" w:author="Microsoft Office User" w:date="2018-01-13T19:56:00Z">
        <w:r w:rsidR="00F71093" w:rsidRPr="001F49D0" w:rsidDel="001F49D0">
          <w:rPr>
            <w:noProof/>
          </w:rPr>
          <w:delText>(Skern-Mauritzen et al. 2016)</w:delText>
        </w:r>
      </w:del>
      <w:r w:rsidR="00F71093">
        <w:fldChar w:fldCharType="end"/>
      </w:r>
      <w:r w:rsidR="006B7935">
        <w:t xml:space="preserve">.  However, </w:t>
      </w:r>
      <w:r w:rsidR="008C226F">
        <w:t xml:space="preserve">productivity is only one avenue through which stocks are connected to their environment, and parameters and data in the final assessment model is only one </w:t>
      </w:r>
      <w:r w:rsidR="00F71093">
        <w:t>line of evidence in support of considering ecosystem context</w:t>
      </w:r>
      <w:r w:rsidR="008C226F">
        <w:t xml:space="preserve">. </w:t>
      </w:r>
      <w:del w:id="147" w:author="Microsoft Office User" w:date="2017-10-30T16:12:00Z">
        <w:r w:rsidR="006B7935" w:rsidDel="007F10C1">
          <w:delText xml:space="preserve">We sought broader definitions </w:delText>
        </w:r>
        <w:commentRangeStart w:id="148"/>
        <w:r w:rsidR="006B7935" w:rsidDel="007F10C1">
          <w:delText>of both</w:delText>
        </w:r>
        <w:commentRangeEnd w:id="148"/>
        <w:r w:rsidR="007F1C78" w:rsidDel="007F10C1">
          <w:rPr>
            <w:rStyle w:val="CommentReference"/>
            <w:rFonts w:ascii="Times New Roman" w:hAnsi="Times New Roman"/>
          </w:rPr>
          <w:commentReference w:id="148"/>
        </w:r>
        <w:r w:rsidR="006B7935" w:rsidDel="007F10C1">
          <w:delText>.</w:delText>
        </w:r>
        <w:r w:rsidR="00284856" w:rsidDel="007F10C1">
          <w:delText xml:space="preserve"> </w:delText>
        </w:r>
      </w:del>
      <w:ins w:id="149" w:author="Microsoft Office User" w:date="2017-10-30T16:12:00Z">
        <w:r w:rsidR="007F10C1">
          <w:t xml:space="preserve">Any review of </w:t>
        </w:r>
        <w:del w:id="150" w:author="Kristin Marshall" w:date="2018-01-24T08:28:00Z">
          <w:r w:rsidR="007F10C1" w:rsidDel="00051030">
            <w:delText>use of</w:delText>
          </w:r>
        </w:del>
      </w:ins>
      <w:ins w:id="151" w:author="Kristin Marshall" w:date="2018-01-24T08:28:00Z">
        <w:r w:rsidR="00051030">
          <w:t>how</w:t>
        </w:r>
      </w:ins>
      <w:ins w:id="152" w:author="Microsoft Office User" w:date="2017-10-30T16:12:00Z">
        <w:r w:rsidR="007F10C1">
          <w:t xml:space="preserve"> broader system information</w:t>
        </w:r>
      </w:ins>
      <w:ins w:id="153" w:author="Kristin Marshall" w:date="2018-01-24T08:28:00Z">
        <w:r w:rsidR="00051030">
          <w:t xml:space="preserve"> is used</w:t>
        </w:r>
      </w:ins>
      <w:ins w:id="154" w:author="Microsoft Office User" w:date="2017-10-30T16:12:00Z">
        <w:r w:rsidR="007F10C1">
          <w:t xml:space="preserve"> needs to identify all possible ways such information might be included in management advice in general, and stock assessments in particular.  On one end of the continuum is explicit inclusion of external parameters driving key population vital rates into assessment models</w:t>
        </w:r>
      </w:ins>
      <w:ins w:id="155" w:author="Kristin Marshall" w:date="2018-01-24T08:28:00Z">
        <w:r w:rsidR="00051030">
          <w:t>, such as a predation mortality parameter or environmental driver of recruitment</w:t>
        </w:r>
      </w:ins>
      <w:ins w:id="156" w:author="Microsoft Office User" w:date="2017-10-30T16:12:00Z">
        <w:r w:rsidR="007F10C1">
          <w:t xml:space="preserve">.  On the other hand, is broader qualitative considerations that inform model development in unknown ways. </w:t>
        </w:r>
      </w:ins>
      <w:r w:rsidR="00F71093">
        <w:t xml:space="preserve">Qualitative data could </w:t>
      </w:r>
      <w:r w:rsidR="00F71093">
        <w:lastRenderedPageBreak/>
        <w:t xml:space="preserve">influence management decisions, or quantitative information may be used indirectly in the stock assessment process. </w:t>
      </w:r>
      <w:r w:rsidR="001523D8">
        <w:t xml:space="preserve">For example, </w:t>
      </w:r>
      <w:proofErr w:type="spellStart"/>
      <w:r w:rsidR="001523D8">
        <w:t>Zador</w:t>
      </w:r>
      <w:proofErr w:type="spellEnd"/>
      <w:r w:rsidR="001523D8">
        <w:t xml:space="preserve"> et al. </w:t>
      </w:r>
      <w:r w:rsidR="001523D8">
        <w:fldChar w:fldCharType="begin"/>
      </w:r>
      <w:r w:rsidR="00ED576B">
        <w:instrText xml:space="preserve"> ADDIN ZOTERO_ITEM CSL_CITATION {"citationID":"yGZgvDmT","properties":{"formattedCitation":"(2017)","plainCitation":"(2017)"},"citationItems":[{"id":6110,"uris":["http://zotero.org/users/1951115/items/TXB5J474"],"uri":["http://zotero.org/users/1951115/items/TXB5J474"],"itemData":{"id":6110,"type":"article-journal","title":"Ecosystem considerations in Alaska: the value of qualitative assessments","container-title":"ICES Journal of Marine Science","page":"421-430","volume":"74","issue":"1","source":"academic.oup.com","DOI":"10.1093/icesjms/fsw144","ISSN":"1054-3139","shortTitle":"Ecosystem considerations in Alaska","journalAbbreviation":"ICES J Mar Sci","author":[{"family":"Zador","given":"Stephani G."},{"family":"Holsman","given":"Kirstin K."},{"family":"Aydin","given":"Kerim Y."},{"family":"Gaichas","given":"Sarah K."}],"issued":{"date-parts":[["2017",1,1]]}},"suppress-author":true}],"schema":"https://github.com/citation-style-language/schema/raw/master/csl-citation.json"} </w:instrText>
      </w:r>
      <w:r w:rsidR="001523D8">
        <w:fldChar w:fldCharType="separate"/>
      </w:r>
      <w:ins w:id="157" w:author="Microsoft Office User" w:date="2018-01-13T19:56:00Z">
        <w:r w:rsidR="001F49D0">
          <w:rPr>
            <w:noProof/>
          </w:rPr>
          <w:t>(2017)</w:t>
        </w:r>
      </w:ins>
      <w:del w:id="158" w:author="Microsoft Office User" w:date="2018-01-13T19:56:00Z">
        <w:r w:rsidR="001523D8" w:rsidRPr="001F49D0" w:rsidDel="001F49D0">
          <w:rPr>
            <w:noProof/>
          </w:rPr>
          <w:delText>(2017)</w:delText>
        </w:r>
      </w:del>
      <w:r w:rsidR="001523D8">
        <w:fldChar w:fldCharType="end"/>
      </w:r>
      <w:r w:rsidR="00216E20">
        <w:t xml:space="preserve"> outlined </w:t>
      </w:r>
      <w:r w:rsidR="00F71093">
        <w:t>how</w:t>
      </w:r>
      <w:r w:rsidR="00216E20">
        <w:t xml:space="preserve"> </w:t>
      </w:r>
      <w:r w:rsidR="00F71093">
        <w:t xml:space="preserve">ecosystem assessments have qualitatively informed </w:t>
      </w:r>
      <w:r w:rsidR="00216E20">
        <w:t>decisions</w:t>
      </w:r>
      <w:r w:rsidR="00F71093">
        <w:t xml:space="preserve"> by the North Pacific Council</w:t>
      </w:r>
      <w:r w:rsidR="00216E20">
        <w:t xml:space="preserve">. </w:t>
      </w:r>
    </w:p>
    <w:p w14:paraId="1366EA8E" w14:textId="5CA6CB50" w:rsidR="00F65CF2" w:rsidRDefault="00216E20" w:rsidP="003804AC">
      <w:pPr>
        <w:spacing w:line="480" w:lineRule="auto"/>
        <w:ind w:firstLine="720"/>
        <w:contextualSpacing/>
      </w:pPr>
      <w:r>
        <w:t xml:space="preserve">We </w:t>
      </w:r>
      <w:r w:rsidR="00F65CF2">
        <w:t>sought to document</w:t>
      </w:r>
      <w:r w:rsidR="00AC7DEA">
        <w:t xml:space="preserve"> how </w:t>
      </w:r>
      <w:r w:rsidR="00F65CF2">
        <w:t>frequently</w:t>
      </w:r>
      <w:r w:rsidR="00AC7DEA">
        <w:t xml:space="preserve"> ecosystem information has been incorporated</w:t>
      </w:r>
      <w:r w:rsidR="00F65CF2">
        <w:t xml:space="preserve"> and</w:t>
      </w:r>
      <w:r w:rsidR="00AC7DEA">
        <w:t xml:space="preserve"> understand </w:t>
      </w:r>
      <w:r w:rsidR="007F1C78">
        <w:t xml:space="preserve">the conditions under which </w:t>
      </w:r>
      <w:r>
        <w:t xml:space="preserve">uptake of ecosystem information into stock assessment models has occurred. </w:t>
      </w:r>
      <w:r w:rsidR="00FD12D5">
        <w:t>Not all stock assessment models can or should incorporate environmental drivers of recruitment</w:t>
      </w:r>
      <w:r w:rsidR="008D3341">
        <w:t>, for example</w:t>
      </w:r>
      <w:r w:rsidR="007F1C78">
        <w:t xml:space="preserve">, especially given their often poor performance as predictors when re-evaluated later </w:t>
      </w:r>
      <w:ins w:id="159" w:author="Microsoft Office User" w:date="2018-01-13T19:58:00Z">
        <w:r w:rsidR="00384A16">
          <w:fldChar w:fldCharType="begin"/>
        </w:r>
        <w:r w:rsidR="00384A16">
          <w:instrText xml:space="preserve"> ADDIN ZOTERO_ITEM CSL_CITATION {"citationID":"6p301r2Y","properties":{"formattedCitation":"(Myers 1998)","plainCitation":"(Myers 1998)"},"citationItems":[{"id":1251,"uris":["http://zotero.org/users/1951115/items/TZ6AA3IZ"],"uri":["http://zotero.org/users/1951115/items/TZ6AA3IZ"],"itemData":{"id":1251,"type":"article-journal","title":"When Do Environment–recruitment Correlations Work?","container-title":"Reviews in Fish Biology and Fisheries","page":"285-305","volume":"8","issue":"3","abstract":"I review the role of environmental variability in the survival of juvenile fish and shellfish by examining the success of previously published environment–recruitment correlations when tested with new data. The proportion of published correlations that have been verified upon retest is low. There is one generalization that stands out: correlations for populations at the limit of a species' geographical range have often remained statistically significant when re-examined. An examination of environment–recruitment correlations that were reviewed 13 years ago by Shepherd and co-workers shows that only 1 out of 47 reviewed studies is currently used in the estimation of recruitment in routine assessments. The results suggest that future progress will require testing general hypotheses using data from many populations.","DOI":"10.1023/a:1008828730759","ISSN":"0960-3166","shortTitle":"When Do Environment–recruitment Correlations Work?","author":[{"family":"Myers","given":"Ransom A."}],"issued":{"date-parts":[["1998"]]}}}],"schema":"https://github.com/citation-style-language/schema/raw/master/csl-citation.json"} </w:instrText>
        </w:r>
      </w:ins>
      <w:r w:rsidR="00384A16">
        <w:fldChar w:fldCharType="separate"/>
      </w:r>
      <w:ins w:id="160" w:author="Microsoft Office User" w:date="2018-01-13T19:58:00Z">
        <w:r w:rsidR="00384A16">
          <w:rPr>
            <w:noProof/>
          </w:rPr>
          <w:t>(Myers 1998)</w:t>
        </w:r>
        <w:r w:rsidR="00384A16">
          <w:fldChar w:fldCharType="end"/>
        </w:r>
      </w:ins>
      <w:del w:id="161" w:author="Microsoft Office User" w:date="2018-01-13T19:59:00Z">
        <w:r w:rsidR="007F1C78" w:rsidDel="00384A16">
          <w:delText>(</w:delText>
        </w:r>
        <w:r w:rsidR="006E3AD1" w:rsidDel="00384A16">
          <w:delText>Myers 1998</w:delText>
        </w:r>
        <w:r w:rsidR="007F1C78" w:rsidDel="00384A16">
          <w:delText>)</w:delText>
        </w:r>
      </w:del>
      <w:r w:rsidR="008D3341">
        <w:t xml:space="preserve">.  </w:t>
      </w:r>
      <w:r w:rsidR="00075B56">
        <w:t xml:space="preserve">But, patterns of uptake and use of ecosystem considerations may </w:t>
      </w:r>
      <w:del w:id="162" w:author="Kristin Marshall" w:date="2018-01-24T08:32:00Z">
        <w:r w:rsidR="00075B56" w:rsidDel="00220B03">
          <w:delText>be indicative of</w:delText>
        </w:r>
      </w:del>
      <w:ins w:id="163" w:author="Kristin Marshall" w:date="2018-01-24T08:32:00Z">
        <w:r w:rsidR="00220B03">
          <w:t>indicate</w:t>
        </w:r>
      </w:ins>
      <w:r w:rsidR="00075B56">
        <w:t xml:space="preserve"> </w:t>
      </w:r>
      <w:del w:id="164" w:author="Kristin Marshall" w:date="2018-01-24T08:32:00Z">
        <w:r w:rsidR="00075B56" w:rsidDel="00220B03">
          <w:delText xml:space="preserve">continuing </w:delText>
        </w:r>
      </w:del>
      <w:ins w:id="165" w:author="Kristin Marshall" w:date="2018-01-24T08:32:00Z">
        <w:r w:rsidR="00220B03">
          <w:t>persistent</w:t>
        </w:r>
        <w:r w:rsidR="00220B03">
          <w:t xml:space="preserve"> </w:t>
        </w:r>
      </w:ins>
      <w:r w:rsidR="00075B56">
        <w:t xml:space="preserve">barriers to implementing EBFM. </w:t>
      </w:r>
      <w:r w:rsidR="00AC7DEA">
        <w:t xml:space="preserve">To that end, we developed three hypotheses about which stock assessments </w:t>
      </w:r>
      <w:r w:rsidR="00075B56">
        <w:t>were</w:t>
      </w:r>
      <w:r w:rsidR="00AC7DEA">
        <w:t xml:space="preserve"> likely to incorporate ecosystem considerations. </w:t>
      </w:r>
    </w:p>
    <w:p w14:paraId="07EA4D2F" w14:textId="338601C8" w:rsidR="00075B56" w:rsidRDefault="00511E96" w:rsidP="003804AC">
      <w:pPr>
        <w:spacing w:line="480" w:lineRule="auto"/>
        <w:ind w:firstLine="720"/>
        <w:contextualSpacing/>
      </w:pPr>
      <w:r>
        <w:t xml:space="preserve">First, we hypothesized that assessments for stocks that were in an overfished status would be more likely to include additional ecosystem interactions.  We suppose that overfished status </w:t>
      </w:r>
      <w:r w:rsidR="00284856">
        <w:t xml:space="preserve">could </w:t>
      </w:r>
      <w:r w:rsidR="00075B56">
        <w:t>lead</w:t>
      </w:r>
      <w:r>
        <w:t xml:space="preserve"> to a sense of urgency</w:t>
      </w:r>
      <w:r w:rsidR="00075B56">
        <w:t xml:space="preserve">, which has been suggested to increase the receptiveness to EBFM </w:t>
      </w:r>
      <w:r w:rsidR="00075B56">
        <w:fldChar w:fldCharType="begin"/>
      </w:r>
      <w:r w:rsidR="00ED576B">
        <w:instrText xml:space="preserve"> ADDIN ZOTERO_ITEM CSL_CITATION {"citationID":"O2Ix5vFt","properties":{"formattedCitation":"(Olsson, Folke, and Hughes 2008)","plainCitation":"(Olsson, Folke, and Hughes 2008)"},"citationItems":[{"id":1593,"uris":["http://zotero.org/users/1951115/items/844FSBJ5"],"uri":["http://zotero.org/users/1951115/items/844FSBJ5"],"itemData":{"id":1593,"type":"article-journal","title":"Navigating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75B56">
        <w:fldChar w:fldCharType="separate"/>
      </w:r>
      <w:ins w:id="166" w:author="Microsoft Office User" w:date="2018-01-13T19:56:00Z">
        <w:r w:rsidR="001F49D0">
          <w:rPr>
            <w:noProof/>
          </w:rPr>
          <w:t>(Olsson, Folke, and Hughes 2008)</w:t>
        </w:r>
      </w:ins>
      <w:del w:id="167" w:author="Microsoft Office User" w:date="2018-01-13T19:56:00Z">
        <w:r w:rsidR="00075B56" w:rsidRPr="001F49D0" w:rsidDel="001F49D0">
          <w:rPr>
            <w:noProof/>
          </w:rPr>
          <w:delText>(Olsson, Folke, and Hughes 2008)</w:delText>
        </w:r>
      </w:del>
      <w:r w:rsidR="00075B56">
        <w:fldChar w:fldCharType="end"/>
      </w:r>
      <w:r w:rsidR="00075B56">
        <w:t xml:space="preserve">.  Or, </w:t>
      </w:r>
      <w:r w:rsidR="00BE04D5">
        <w:t>overfished stocks may simply receive higher priority for development</w:t>
      </w:r>
      <w:r w:rsidR="00284856">
        <w:t xml:space="preserve"> of a new assessment</w:t>
      </w:r>
      <w:r>
        <w:t>.  New assessments may create opportunities to update older models, and an overfished status may lead to a desire to understan</w:t>
      </w:r>
      <w:r w:rsidR="003804AC">
        <w:t>d what caused the stock decline (</w:t>
      </w:r>
      <w:r>
        <w:t>or lack of recovery</w:t>
      </w:r>
      <w:r w:rsidR="003804AC">
        <w:t>)</w:t>
      </w:r>
      <w:r>
        <w:t xml:space="preserve"> </w:t>
      </w:r>
      <w:r w:rsidR="003804AC">
        <w:t>and exploration of</w:t>
      </w:r>
      <w:r>
        <w:t xml:space="preserve"> causative drivers within the stock assessment model. Furthermore, when stocks collapse, it is often due to combined effects of fishing and environmental variability </w:t>
      </w:r>
      <w:r>
        <w:fldChar w:fldCharType="begin"/>
      </w:r>
      <w:r w:rsidR="00ED576B">
        <w:instrText xml:space="preserve"> ADDIN ZOTERO_ITEM CSL_CITATION {"citationID":"1e7aop4lrh","properties":{"formattedCitation":"(Pinsky and Byler 2015)","plainCitation":"(Pinsky and Byler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L."},{"family":"Byler","given":"David"}],"issued":{"date-parts":[["2015"]]},"accessed":{"date-parts":[["2015",11,7]]}}}],"schema":"https://github.com/citation-style-language/schema/raw/master/csl-citation.json"} </w:instrText>
      </w:r>
      <w:r>
        <w:fldChar w:fldCharType="separate"/>
      </w:r>
      <w:ins w:id="168" w:author="Microsoft Office User" w:date="2018-01-13T19:56:00Z">
        <w:r w:rsidR="001F49D0">
          <w:rPr>
            <w:noProof/>
          </w:rPr>
          <w:t>(Pinsky and Byler 2015)</w:t>
        </w:r>
      </w:ins>
      <w:del w:id="169" w:author="Microsoft Office User" w:date="2018-01-13T19:56:00Z">
        <w:r w:rsidR="003418B3" w:rsidRPr="001F49D0" w:rsidDel="001F49D0">
          <w:rPr>
            <w:noProof/>
          </w:rPr>
          <w:delText>(Pinsky and Byler 2015)</w:delText>
        </w:r>
      </w:del>
      <w:r>
        <w:fldChar w:fldCharType="end"/>
      </w:r>
      <w:r>
        <w:t>.</w:t>
      </w:r>
      <w:r w:rsidR="00DF0E3E">
        <w:t xml:space="preserve"> </w:t>
      </w:r>
    </w:p>
    <w:p w14:paraId="52BD3BF8" w14:textId="4C66EFBD" w:rsidR="00075B56" w:rsidRDefault="00511E96" w:rsidP="003804AC">
      <w:pPr>
        <w:spacing w:line="480" w:lineRule="auto"/>
        <w:ind w:firstLine="720"/>
        <w:contextualSpacing/>
      </w:pPr>
      <w:r>
        <w:t xml:space="preserve">Second, </w:t>
      </w:r>
      <w:r w:rsidR="006B68CA">
        <w:t xml:space="preserve">we hypothesized that data availability </w:t>
      </w:r>
      <w:del w:id="170" w:author="Kristin Marshall" w:date="2018-01-24T08:33:00Z">
        <w:r w:rsidR="006B68CA" w:rsidDel="00220B03">
          <w:delText>continues to</w:delText>
        </w:r>
      </w:del>
      <w:ins w:id="171" w:author="Kristin Marshall" w:date="2018-01-24T08:33:00Z">
        <w:r w:rsidR="00220B03">
          <w:t>may</w:t>
        </w:r>
      </w:ins>
      <w:r w:rsidR="006B68CA">
        <w:t xml:space="preserve"> be a barrier to including ecosystem considerations in assessments.  The lack of data </w:t>
      </w:r>
      <w:r w:rsidR="00DF0E3E">
        <w:t>is</w:t>
      </w:r>
      <w:r w:rsidR="002A66EF">
        <w:t xml:space="preserve"> a commonly described bar</w:t>
      </w:r>
      <w:r w:rsidR="006B68CA">
        <w:t xml:space="preserve">rier to implementing EBFM </w:t>
      </w:r>
      <w:r w:rsidR="006B68CA">
        <w:fldChar w:fldCharType="begin"/>
      </w:r>
      <w:r w:rsidR="00CD47D7">
        <w:instrText xml:space="preserve"> ADDIN ZOTERO_ITEM CSL_CITATION {"citationID":"4zuSVUYu","properties":{"formattedCitation":"(Cowan et al. 2012; Ray Hilborn 2011; Mace 2001)","plainCitation":"(Cowan et al. 2012; Ray Hilborn 2011; Mace 2001)"},"citationItems":[{"id":494,"uris":["http://zotero.org/users/1951115/items/HP9NABIV"],"uri":["http://zotero.org/users/1951115/items/HP9NABIV"],"itemData":{"id":494,"type":"article-journal","title":"Challenges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management","author":[{"family":"Hilborn","given":"Ray"}],"issued":{"date-parts":[["2011"]]}}},{"id":298,"uris":["http://zotero.org/users/1951115/items/4CJ7U84A"],"uri":["http://zotero.org/users/1951115/items/4CJ7U84A"],"itemData":{"id":298,"type":"article-journal","title":"A new role for MSY in single-species and ecosystem approaches to fisheries stock assessment and management","container-title":"Fish and fisheries","page":"2–32","volume":"2","issue":"1","source":"Google Scholar","author":[{"family":"Mace","given":"Pamela M."}],"issued":{"date-parts":[["2001"]]}}}],"schema":"https://github.com/citation-style-language/schema/raw/master/csl-citation.json"} </w:instrText>
      </w:r>
      <w:r w:rsidR="006B68CA">
        <w:fldChar w:fldCharType="separate"/>
      </w:r>
      <w:ins w:id="172" w:author="Microsoft Office User" w:date="2018-01-13T19:56:00Z">
        <w:r w:rsidR="001F49D0">
          <w:rPr>
            <w:noProof/>
          </w:rPr>
          <w:t>(Cowan et al. 2012; Ray Hilborn 2011; Mace 2001)</w:t>
        </w:r>
      </w:ins>
      <w:del w:id="173" w:author="Microsoft Office User" w:date="2018-01-13T19:56:00Z">
        <w:r w:rsidR="00CD47D7" w:rsidRPr="001F49D0" w:rsidDel="001F49D0">
          <w:rPr>
            <w:noProof/>
          </w:rPr>
          <w:delText>(Cowan et al. 2012; Ray Hilborn 2011; Mace 2001)</w:delText>
        </w:r>
      </w:del>
      <w:r w:rsidR="006B68CA">
        <w:fldChar w:fldCharType="end"/>
      </w:r>
      <w:r w:rsidR="002A66EF">
        <w:t xml:space="preserve">.  </w:t>
      </w:r>
      <w:r w:rsidR="00DF0E3E">
        <w:t xml:space="preserve">A full assessment of data availability for all stocks considered in this analysis would be outside the scope of this paper.  Instead, we investigated one specific kind of data that can inform </w:t>
      </w:r>
      <w:r w:rsidR="006B68CA">
        <w:t>species</w:t>
      </w:r>
      <w:r w:rsidR="00DF0E3E">
        <w:t xml:space="preserve"> interactions: diet data.</w:t>
      </w:r>
      <w:r w:rsidR="002A66EF">
        <w:t xml:space="preserve"> </w:t>
      </w:r>
      <w:r w:rsidR="00D53BB8">
        <w:t xml:space="preserve">  We focus on </w:t>
      </w:r>
      <w:r w:rsidR="00E90701">
        <w:t>diet data</w:t>
      </w:r>
      <w:r w:rsidR="00D53BB8">
        <w:t xml:space="preserve"> because it </w:t>
      </w:r>
      <w:r w:rsidR="00E90701">
        <w:t>provides information on</w:t>
      </w:r>
      <w:r w:rsidR="00D53BB8">
        <w:t xml:space="preserve"> one of the most common justifications of EBFM, namely that </w:t>
      </w:r>
      <w:r w:rsidR="00E90701">
        <w:t xml:space="preserve">predator-prey interactions change population productivity and reference points </w:t>
      </w:r>
      <w:ins w:id="174" w:author="Microsoft Office User" w:date="2018-01-13T20:00:00Z">
        <w:r w:rsidR="008D7693">
          <w:fldChar w:fldCharType="begin"/>
        </w:r>
      </w:ins>
      <w:ins w:id="175" w:author="Microsoft Office User" w:date="2018-01-13T20:03:00Z">
        <w:r w:rsidR="00161D89">
          <w:instrText xml:space="preserve"> ADDIN ZOTERO_ITEM CSL_CITATION {"citationID":"sUkchess","properties":{"formattedCitation":"(J. Link 2002; J. S. Link 2010)","plainCitation":"(J. Link 2002; J. S. Link 2010)"},"citationItems":[{"id":585,"uris":["http://zotero.org/users/1951115/items/CZX5J7H8"],"uri":["http://zotero.org/users/1951115/items/CZX5J7H8"],"itemData":{"id":585,"type":"article-journal","title":"What does ecosystem-based management mean?","container-title":"Fisheries","page":"18-21","volume":"27","issue":"4","shortTitle":"What does ecosystem-based management mean?","author":[{"family":"Link","given":"J."}],"issued":{"date-parts":[["2002"]]}}},{"id":1207,"uris":["http://zotero.org/users/1951115/items/2ZG6SDAI"],"uri":["http://zotero.org/users/1951115/items/2ZG6SDAI"],"itemData":{"id":1207,"type":"book","title":"Ecosystem-based fisheries management: confronting tradeoffs","publisher":"Cambridge University Press","publisher-place":"Cambridge","event-place":"Cambridge","shortTitle":"Ecosystem-based fisheries management: confronting tradeoffs","author":[{"family":"Link","given":"J. S."}],"issued":{"date-parts":[["2010"]]}}}],"schema":"https://github.com/citation-style-language/schema/raw/master/csl-citation.json"} </w:instrText>
        </w:r>
      </w:ins>
      <w:r w:rsidR="008D7693">
        <w:fldChar w:fldCharType="separate"/>
      </w:r>
      <w:ins w:id="176" w:author="Microsoft Office User" w:date="2018-01-13T20:03:00Z">
        <w:r w:rsidR="00161D89">
          <w:rPr>
            <w:noProof/>
          </w:rPr>
          <w:t>(J. Link 2002; J. S. Link 2010)</w:t>
        </w:r>
      </w:ins>
      <w:ins w:id="177" w:author="Microsoft Office User" w:date="2018-01-13T20:00:00Z">
        <w:r w:rsidR="008D7693">
          <w:fldChar w:fldCharType="end"/>
        </w:r>
      </w:ins>
      <w:del w:id="178" w:author="Microsoft Office User" w:date="2018-01-13T20:03:00Z">
        <w:r w:rsidR="00E90701" w:rsidDel="00161D89">
          <w:delText>(cite all of Jason’s papers here)</w:delText>
        </w:r>
      </w:del>
      <w:ins w:id="179" w:author="Microsoft Office User" w:date="2018-01-13T19:44:00Z">
        <w:r w:rsidR="008B283A">
          <w:t>.</w:t>
        </w:r>
      </w:ins>
      <w:r w:rsidR="002A66EF">
        <w:t xml:space="preserve">   </w:t>
      </w:r>
    </w:p>
    <w:p w14:paraId="497FD9D3" w14:textId="3E967376" w:rsidR="00075B56" w:rsidRDefault="00DF0E3E" w:rsidP="003804AC">
      <w:pPr>
        <w:spacing w:line="480" w:lineRule="auto"/>
        <w:ind w:firstLine="720"/>
        <w:contextualSpacing/>
      </w:pPr>
      <w:r>
        <w:lastRenderedPageBreak/>
        <w:t xml:space="preserve">Third, we suspected that certain fish species life history characteristics lend themselves to </w:t>
      </w:r>
      <w:r w:rsidR="00897992">
        <w:t>including</w:t>
      </w:r>
      <w:r>
        <w:t xml:space="preserve"> ecosystem considerations </w:t>
      </w:r>
      <w:r w:rsidR="00897992">
        <w:t>more than others</w:t>
      </w:r>
      <w:r>
        <w:t>.  For example, forage species are typically short-lived, highly linked to the physical environment, and may be influenced by predation from higher trophic levels</w:t>
      </w:r>
      <w:r w:rsidR="006B68CA">
        <w:t xml:space="preserve"> </w:t>
      </w:r>
      <w:r w:rsidR="006B68CA">
        <w:fldChar w:fldCharType="begin"/>
      </w:r>
      <w:r w:rsidR="00ED576B">
        <w:instrText xml:space="preserve"> ADDIN ZOTERO_ITEM CSL_CITATION {"citationID":"5Q285Md4","properties":{"formattedCitation":"(Pikitch et al. 2012)","plainCitation":"(Pikitch et al. 2012)"},"citationItems":[{"id":834,"uris":["http://zotero.org/users/1951115/items/QJQQ9VPK"],"uri":["http://zotero.org/users/1951115/items/QJQQ9VPK"],"itemData":{"id":834,"type":"report","title":"Little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E."},{"family":"Sainsbury","given":"K."},{"family":"Steneck","given":"R."}],"issued":{"date-parts":[["2012"]]}}}],"schema":"https://github.com/citation-style-language/schema/raw/master/csl-citation.json"} </w:instrText>
      </w:r>
      <w:r w:rsidR="006B68CA">
        <w:fldChar w:fldCharType="separate"/>
      </w:r>
      <w:ins w:id="180" w:author="Microsoft Office User" w:date="2018-01-13T19:56:00Z">
        <w:r w:rsidR="001F49D0">
          <w:rPr>
            <w:noProof/>
          </w:rPr>
          <w:t>(Pikitch et al. 2012)</w:t>
        </w:r>
      </w:ins>
      <w:del w:id="181" w:author="Microsoft Office User" w:date="2018-01-13T19:56:00Z">
        <w:r w:rsidR="00897992" w:rsidRPr="001F49D0" w:rsidDel="001F49D0">
          <w:rPr>
            <w:noProof/>
          </w:rPr>
          <w:delText>(Pikitch et al. 2012)</w:delText>
        </w:r>
      </w:del>
      <w:r w:rsidR="006B68CA">
        <w:fldChar w:fldCharType="end"/>
      </w:r>
      <w:r>
        <w:t xml:space="preserve">.  </w:t>
      </w:r>
      <w:r w:rsidR="006D59A9">
        <w:t>Therefore</w:t>
      </w:r>
      <w:r w:rsidR="00D57972">
        <w:t>,</w:t>
      </w:r>
      <w:r w:rsidR="006D59A9">
        <w:t xml:space="preserve"> we might expect that stock assessments for forage species would be more likely to include information about environmental drivers or predation than a stock assessment for a high trophic level</w:t>
      </w:r>
      <w:ins w:id="182" w:author="Microsoft Office User" w:date="2018-01-13T19:46:00Z">
        <w:r w:rsidR="00956319">
          <w:t>, longer-lived, generalist</w:t>
        </w:r>
      </w:ins>
      <w:r w:rsidR="006D59A9">
        <w:t xml:space="preserve"> </w:t>
      </w:r>
      <w:proofErr w:type="spellStart"/>
      <w:r w:rsidR="006D59A9">
        <w:t>piscivorous</w:t>
      </w:r>
      <w:proofErr w:type="spellEnd"/>
      <w:r w:rsidR="006D59A9">
        <w:t xml:space="preserve"> predator.</w:t>
      </w:r>
    </w:p>
    <w:p w14:paraId="347AFEC1" w14:textId="02DF30C3" w:rsidR="00C4077D" w:rsidRDefault="006D59A9" w:rsidP="003804AC">
      <w:pPr>
        <w:spacing w:line="480" w:lineRule="auto"/>
        <w:ind w:firstLine="720"/>
        <w:contextualSpacing/>
      </w:pPr>
      <w:r>
        <w:t xml:space="preserve">Documenting EBFM “success stories” </w:t>
      </w:r>
      <w:r w:rsidR="00F329AD">
        <w:t>helps to</w:t>
      </w:r>
      <w:r w:rsidR="00302D38">
        <w:t xml:space="preserve"> </w:t>
      </w:r>
      <w:r w:rsidR="00F329AD">
        <w:t>demonstrate the effectiveness of EBFM, a key</w:t>
      </w:r>
      <w:r w:rsidR="00E3757A">
        <w:t xml:space="preserve"> part of building a case for it </w:t>
      </w:r>
      <w:r w:rsidR="00E3757A">
        <w:fldChar w:fldCharType="begin"/>
      </w:r>
      <w:r w:rsidR="002C5330">
        <w:instrText xml:space="preserve"> ADDIN ZOTERO_ITEM CSL_CITATION {"citationID":"vC0u15AP","properties":{"formattedCitation":"(Tallis et al. 2010; Christie et al. 2007; de Young, Charles, and Hjort 2008)","plainCitation":"(Tallis et al. 2010; Christie et al. 2007; de Young, Charles, and Hjort 2008)"},"citationItems":[{"id":305,"uris":["http://zotero.org/users/1951115/items/6XQNH5M3"],"uri":["http://zotero.org/users/1951115/items/6XQNH5M3"],"itemData":{"id":305,"type":"article-journal","title":"The many faces of ecosystem-based management: making the process work today in real places","container-title":"Marine Policy","page":"340–348","volume":"34","issue":"2","source":"Google Scholar","shortTitle":"The many faces of ecosystem-based management","author":[{"family":"Tallis","given":"Heather"},{"family":"Levin","given":"Phillip S."},{"family":"Ruckelshaus","given":"Mary"},{"family":"Lester","given":"Sarah E."},{"family":"McLeod","given":"Karen L."},{"family":"Fluharty","given":"David L."},{"family":"Halpern","given":"Benjamin S."}],"issued":{"date-parts":[["2010"]]}}},{"id":483,"uris":["http://zotero.org/users/1951115/items/AUK2QR8M"],"uri":["http://zotero.org/users/1951115/items/AUK2QR8M"],"itemData":{"id":483,"type":"article-journal","title":"Assessing the feasibility of ecosystem-based fisheries management in tropical contexts","container-title":"Marine Policy","page":"239-250","volume":"31","issue":"3","DOI":"10.1016/j.marpol.2006.08.001","ISSN":"0308597X","shortTitle":"Assessing the feasibility of ecosystem-based fisheries management in tropical contexts","author":[{"family":"Christie","given":"Patrick"},{"family":"Fluharty","given":"David L."},{"family":"White","given":"Alan T."},{"family":"Eisma-Osorio","given":"Liza"},{"family":"Jatulan","given":"William"}],"issued":{"date-parts":[["2007"]]}}},{"id":276,"uris":["http://zotero.org/users/1951115/items/P2D7GZW2"],"uri":["http://zotero.org/users/1951115/items/P2D7GZW2"],"itemData":{"id":276,"type":"report","title":"Human dimensions of the ecosystem approach to fisheries: an overview of context, concepts, tools and methods.","collection-title":"FAO Fisheries Technical Paper","publisher":"FAO","publisher-place":"Rome","page":"152","event-place":"Rome","number":"489","author":[{"family":"Young","given":"C","non-dropping-particle":"de"},{"family":"Charles","given":"A"},{"family":"Hjort","given":"A"}],"issued":{"date-parts":[["2008"]]}}}],"schema":"https://github.com/citation-style-language/schema/raw/master/csl-citation.json"} </w:instrText>
      </w:r>
      <w:r w:rsidR="00E3757A">
        <w:fldChar w:fldCharType="separate"/>
      </w:r>
      <w:ins w:id="183" w:author="Microsoft Office User" w:date="2018-01-13T19:56:00Z">
        <w:r w:rsidR="001F49D0">
          <w:rPr>
            <w:noProof/>
          </w:rPr>
          <w:t>(Tallis et al. 2010; Christie et al. 2007; de Young, Charles, and Hjort 2008)</w:t>
        </w:r>
      </w:ins>
      <w:del w:id="184" w:author="Microsoft Office User" w:date="2018-01-13T19:56:00Z">
        <w:r w:rsidR="00340913" w:rsidRPr="001F49D0" w:rsidDel="001F49D0">
          <w:rPr>
            <w:noProof/>
          </w:rPr>
          <w:delText>(Tallis et al. 2010; Christie et al. 2007; de Young, Charles, and Hjort 2008)</w:delText>
        </w:r>
      </w:del>
      <w:r w:rsidR="00E3757A">
        <w:fldChar w:fldCharType="end"/>
      </w:r>
      <w:r w:rsidR="00340913">
        <w:t>.  The goal</w:t>
      </w:r>
      <w:r w:rsidR="00D57972">
        <w:t>s of our synthesis are</w:t>
      </w:r>
      <w:r w:rsidR="00340913">
        <w:t xml:space="preserve"> to gauge the current status of the </w:t>
      </w:r>
      <w:r w:rsidR="00D57972">
        <w:t xml:space="preserve">use of ecosystem considerations in U.S. assessments, provide examples that can serve as a reference for others seeking to implement </w:t>
      </w:r>
      <w:commentRangeStart w:id="185"/>
      <w:r w:rsidR="00D57972">
        <w:t>extended assessments</w:t>
      </w:r>
      <w:commentRangeEnd w:id="185"/>
      <w:r w:rsidR="00BE04D5">
        <w:rPr>
          <w:rStyle w:val="CommentReference"/>
          <w:rFonts w:ascii="Times New Roman" w:hAnsi="Times New Roman"/>
        </w:rPr>
        <w:commentReference w:id="185"/>
      </w:r>
      <w:r w:rsidR="00D57972">
        <w:t xml:space="preserve">, and consider more broadly how ecosystem information can be used </w:t>
      </w:r>
      <w:del w:id="186" w:author="Kristin Marshall" w:date="2018-01-24T08:35:00Z">
        <w:r w:rsidR="00D57972" w:rsidDel="00220B03">
          <w:delText>as well as</w:delText>
        </w:r>
      </w:del>
      <w:ins w:id="187" w:author="Kristin Marshall" w:date="2018-01-24T08:35:00Z">
        <w:r w:rsidR="00220B03">
          <w:t>in</w:t>
        </w:r>
      </w:ins>
      <w:r w:rsidR="00D57972">
        <w:t xml:space="preserve"> the institutional context in which assessments occur.  We suspect that all of </w:t>
      </w:r>
      <w:r w:rsidR="006F42C5">
        <w:t>these</w:t>
      </w:r>
      <w:r w:rsidR="00DF0E3E">
        <w:t xml:space="preserve"> </w:t>
      </w:r>
      <w:r w:rsidR="006F42C5">
        <w:t xml:space="preserve">contextual </w:t>
      </w:r>
      <w:r w:rsidR="00DF0E3E">
        <w:t xml:space="preserve">factors could influence how stock assessment models </w:t>
      </w:r>
      <w:r w:rsidR="00E5433E">
        <w:t xml:space="preserve">for </w:t>
      </w:r>
      <w:r w:rsidR="006F42C5">
        <w:t xml:space="preserve">fish </w:t>
      </w:r>
      <w:r w:rsidR="00E5433E">
        <w:t xml:space="preserve">species evolve as EBFM </w:t>
      </w:r>
      <w:r>
        <w:t>continues to advance</w:t>
      </w:r>
      <w:r w:rsidR="00E5433E">
        <w:t>.</w:t>
      </w:r>
    </w:p>
    <w:p w14:paraId="6D8C0522" w14:textId="6B885C92" w:rsidR="00C4077D" w:rsidRPr="00045E0A" w:rsidRDefault="00045E0A" w:rsidP="00BC2635">
      <w:pPr>
        <w:spacing w:line="480" w:lineRule="auto"/>
        <w:contextualSpacing/>
        <w:outlineLvl w:val="0"/>
        <w:rPr>
          <w:b/>
        </w:rPr>
      </w:pPr>
      <w:r w:rsidRPr="00045E0A">
        <w:rPr>
          <w:b/>
        </w:rPr>
        <w:t>Methods</w:t>
      </w:r>
    </w:p>
    <w:p w14:paraId="684FDEA2" w14:textId="21625D1F" w:rsidR="00045E0A" w:rsidRDefault="00045E0A" w:rsidP="00463DAA">
      <w:pPr>
        <w:spacing w:line="480" w:lineRule="auto"/>
        <w:ind w:firstLine="720"/>
        <w:contextualSpacing/>
      </w:pPr>
      <w:r>
        <w:t>W</w:t>
      </w:r>
      <w:r w:rsidR="002D1780">
        <w:t xml:space="preserve">e reviewed over 200 stock assessments conducted by NOAA Fisheries. We obtained a list of the most recent stock assessment for each Council-managed stock in federal waters </w:t>
      </w:r>
      <w:del w:id="188" w:author="Kristin Marshall" w:date="2018-01-24T08:38:00Z">
        <w:r w:rsidR="002D1780" w:rsidDel="00220B03">
          <w:delText xml:space="preserve">from the </w:delText>
        </w:r>
      </w:del>
      <w:ins w:id="189" w:author="Kristin Marshall" w:date="2018-01-24T08:38:00Z">
        <w:r w:rsidR="00220B03">
          <w:t xml:space="preserve">through a data request to the </w:t>
        </w:r>
      </w:ins>
      <w:bookmarkStart w:id="190" w:name="_GoBack"/>
      <w:bookmarkEnd w:id="190"/>
      <w:r w:rsidR="002D1780">
        <w:t>NOAA Species Information System (SIS) database</w:t>
      </w:r>
      <w:r w:rsidR="00C44F26">
        <w:t xml:space="preserve"> (</w:t>
      </w:r>
      <w:ins w:id="191" w:author="Kristin Marshall" w:date="2018-01-24T08:37:00Z">
        <w:r w:rsidR="00220B03">
          <w:t xml:space="preserve">a </w:t>
        </w:r>
      </w:ins>
      <w:ins w:id="192" w:author="Kristin Marshall" w:date="2018-01-24T08:38:00Z">
        <w:r w:rsidR="00220B03">
          <w:t xml:space="preserve">simplified </w:t>
        </w:r>
      </w:ins>
      <w:ins w:id="193" w:author="Kristin Marshall" w:date="2018-01-24T08:37:00Z">
        <w:r w:rsidR="00220B03">
          <w:t xml:space="preserve">public version of the portal is available at </w:t>
        </w:r>
      </w:ins>
      <w:r w:rsidR="00C44F26" w:rsidRPr="00C44F26">
        <w:t>https://www.st.nmfs.noaa.gov/sisPortal/</w:t>
      </w:r>
      <w:r w:rsidR="00C44F26">
        <w:t>)</w:t>
      </w:r>
      <w:r w:rsidR="002D1780">
        <w:t xml:space="preserve">.  </w:t>
      </w:r>
      <w:r w:rsidR="002D1780" w:rsidRPr="00463DAA">
        <w:t>The SIS database contains metadata on stock assessment models and stock status from 2000 to present.</w:t>
      </w:r>
      <w:r w:rsidR="002D1780">
        <w:t xml:space="preserve"> </w:t>
      </w:r>
      <w:r w:rsidR="00984EBF">
        <w:t xml:space="preserve">We controlled for variation in </w:t>
      </w:r>
      <w:r w:rsidR="00E77A5A">
        <w:t xml:space="preserve">model complexity by evaluating </w:t>
      </w:r>
      <w:r w:rsidR="00DE416E">
        <w:t>r</w:t>
      </w:r>
      <w:r w:rsidR="006A64FE">
        <w:t>eports that had, at a minimum, some sort of production model (assigned level 3 or higher in the database)</w:t>
      </w:r>
      <w:r w:rsidR="00E77A5A">
        <w:t>.</w:t>
      </w:r>
    </w:p>
    <w:p w14:paraId="28C39F32" w14:textId="78E80966" w:rsidR="002D1780" w:rsidRDefault="002D1780" w:rsidP="00463DAA">
      <w:pPr>
        <w:spacing w:line="480" w:lineRule="auto"/>
        <w:ind w:firstLine="720"/>
        <w:contextualSpacing/>
      </w:pPr>
      <w:r>
        <w:t xml:space="preserve">We </w:t>
      </w:r>
      <w:r w:rsidR="00463DAA">
        <w:t>examined</w:t>
      </w:r>
      <w:r>
        <w:t xml:space="preserve"> the extent to which </w:t>
      </w:r>
      <w:r w:rsidR="00045E0A">
        <w:t>each stock assessment report</w:t>
      </w:r>
      <w:r>
        <w:t xml:space="preserve"> incorporated </w:t>
      </w:r>
      <w:r w:rsidR="00463DAA">
        <w:t xml:space="preserve">information about the interaction of the target stock with its </w:t>
      </w:r>
      <w:r>
        <w:t xml:space="preserve">ecosystem </w:t>
      </w:r>
      <w:r w:rsidR="00463DAA">
        <w:t>and other fisheries.  We characterized si</w:t>
      </w:r>
      <w:r w:rsidR="006A64FE">
        <w:t>x</w:t>
      </w:r>
      <w:r w:rsidR="00463DAA">
        <w:t xml:space="preserve"> </w:t>
      </w:r>
      <w:r w:rsidR="006A64FE">
        <w:t xml:space="preserve">types of </w:t>
      </w:r>
      <w:r w:rsidR="00463DAA">
        <w:t xml:space="preserve">interactions: interactions with habitat or habitat requirements, environmental or </w:t>
      </w:r>
      <w:r>
        <w:t xml:space="preserve">climate interactions, interactions with prey, interactions with predators, bycatch of the target species in other fisheries, and bycatch of other species within the target species fishery. We chose these topic </w:t>
      </w:r>
      <w:r>
        <w:lastRenderedPageBreak/>
        <w:t xml:space="preserve">areas because </w:t>
      </w:r>
      <w:commentRangeStart w:id="194"/>
      <w:r>
        <w:t>we presumed they were the most relevant potential types of ecosystem interactions that would affect stock biomass and were therefore most likely to be included in assessments</w:t>
      </w:r>
      <w:commentRangeEnd w:id="194"/>
      <w:r w:rsidR="00F158FE">
        <w:rPr>
          <w:rStyle w:val="CommentReference"/>
          <w:rFonts w:ascii="Times New Roman" w:hAnsi="Times New Roman"/>
        </w:rPr>
        <w:commentReference w:id="194"/>
      </w:r>
      <w:r>
        <w:t>.</w:t>
      </w:r>
    </w:p>
    <w:p w14:paraId="73BF02F3" w14:textId="6130F152" w:rsidR="002D1780" w:rsidRDefault="002D1780" w:rsidP="00463DAA">
      <w:pPr>
        <w:spacing w:line="480" w:lineRule="auto"/>
        <w:ind w:firstLine="720"/>
        <w:contextualSpacing/>
      </w:pPr>
      <w:r>
        <w:t xml:space="preserve">We scored each </w:t>
      </w:r>
      <w:r w:rsidR="00463DAA">
        <w:t xml:space="preserve">category of </w:t>
      </w:r>
      <w:r>
        <w:t>ecosystem in</w:t>
      </w:r>
      <w:r w:rsidR="00E77A5A">
        <w:t>formation</w:t>
      </w:r>
      <w:r>
        <w:t xml:space="preserve"> on an ordinal scale from 1 to 3.  A score of 1 was given when the topic was mentioned in the </w:t>
      </w:r>
      <w:r w:rsidR="00463DAA">
        <w:t xml:space="preserve">stock assessment </w:t>
      </w:r>
      <w:r>
        <w:t xml:space="preserve">report as background information on the species.  We scored a report with a 2 for two cases: when quantitative data on the interaction were included in the report, but not used in </w:t>
      </w:r>
      <w:r w:rsidR="00463DAA">
        <w:t>any analyse</w:t>
      </w:r>
      <w:r>
        <w:t xml:space="preserve">s, or when the author made an explicit link between the </w:t>
      </w:r>
      <w:r w:rsidR="00463DAA">
        <w:t>ecosystem category</w:t>
      </w:r>
      <w:r>
        <w:t xml:space="preserve"> and assessment parameters or output.  For example, including </w:t>
      </w:r>
      <w:r w:rsidR="00463DAA">
        <w:t>numerical data</w:t>
      </w:r>
      <w:r>
        <w:t xml:space="preserve"> from diet studies on the target species would receive a score of 2, as would discussing a link between sea surface temperature and recruitment predictions.  The highest score, 3, was given in cases when the </w:t>
      </w:r>
      <w:r w:rsidR="00463DAA">
        <w:t>category</w:t>
      </w:r>
      <w:r>
        <w:t xml:space="preserve"> was explicitly included in the assessment model through data inputs or estimated parameters.</w:t>
      </w:r>
    </w:p>
    <w:p w14:paraId="675EDBE0" w14:textId="07F4EE5C" w:rsidR="00AC472F" w:rsidRDefault="00AC472F" w:rsidP="00B14696">
      <w:pPr>
        <w:spacing w:line="480" w:lineRule="auto"/>
        <w:ind w:firstLine="720"/>
        <w:contextualSpacing/>
      </w:pPr>
      <w:r>
        <w:t>It</w:t>
      </w:r>
      <w:r w:rsidR="002D1780">
        <w:t xml:space="preserve"> is unlikely that any report would score high in every category.  Given the step-wise progression of most assessment models, new components are generally only added as needed, or desired, by the </w:t>
      </w:r>
      <w:del w:id="195" w:author="Windows User" w:date="2017-10-11T09:40:00Z">
        <w:r w:rsidR="002D1780" w:rsidDel="00B32D78">
          <w:delText>technical scientific review committee</w:delText>
        </w:r>
      </w:del>
      <w:ins w:id="196" w:author="Windows User" w:date="2017-10-11T09:40:00Z">
        <w:r w:rsidR="00B32D78">
          <w:t>assessment working group</w:t>
        </w:r>
      </w:ins>
      <w:r w:rsidR="002D1780">
        <w:t xml:space="preserve"> or the stock assessment author.  </w:t>
      </w:r>
      <w:r>
        <w:t xml:space="preserve">Moreover, higher scores are not intended to be a judgement of the quality of an assessment.  In some cases, an initial screening of the available environmental variables may be sufficient to determine that inclusion of these variables in the stock assessment </w:t>
      </w:r>
      <w:r w:rsidR="004E19F8">
        <w:t>would</w:t>
      </w:r>
      <w:r>
        <w:t xml:space="preserve"> not improve model performance.  Thus, a model that includes these variables, which would receive a score of 3, is not necessarily more accurate or less biased than a model that does not</w:t>
      </w:r>
      <w:r w:rsidR="006A64FE">
        <w:t xml:space="preserve"> </w:t>
      </w:r>
      <w:r w:rsidR="006A64FE">
        <w:fldChar w:fldCharType="begin"/>
      </w:r>
      <w:r w:rsidR="00ED576B">
        <w:instrText xml:space="preserve"> ADDIN ZOTERO_ITEM CSL_CITATION {"citationID":"i61NRmIL","properties":{"formattedCitation":"(Punt 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6A64FE">
        <w:fldChar w:fldCharType="separate"/>
      </w:r>
      <w:ins w:id="197" w:author="Microsoft Office User" w:date="2018-01-13T19:56:00Z">
        <w:r w:rsidR="001F49D0">
          <w:rPr>
            <w:noProof/>
          </w:rPr>
          <w:t>(Punt et al. 2014)</w:t>
        </w:r>
      </w:ins>
      <w:del w:id="198" w:author="Microsoft Office User" w:date="2018-01-13T19:56:00Z">
        <w:r w:rsidR="006A64FE" w:rsidRPr="001F49D0" w:rsidDel="001F49D0">
          <w:rPr>
            <w:noProof/>
          </w:rPr>
          <w:delText>(Punt et al. 2014)</w:delText>
        </w:r>
      </w:del>
      <w:r w:rsidR="006A64FE">
        <w:fldChar w:fldCharType="end"/>
      </w:r>
      <w:r>
        <w:t>.</w:t>
      </w:r>
    </w:p>
    <w:p w14:paraId="3244B6D5" w14:textId="15E36FB9" w:rsidR="002D1780" w:rsidRDefault="00B32D78" w:rsidP="004E19F8">
      <w:pPr>
        <w:spacing w:line="480" w:lineRule="auto"/>
        <w:ind w:firstLine="720"/>
        <w:contextualSpacing/>
      </w:pPr>
      <w:commentRangeStart w:id="199"/>
      <w:r>
        <w:t xml:space="preserve">In some cases, ecosystem interactions were included in alternate model runs, but not the model used to develop management advice.  </w:t>
      </w:r>
      <w:commentRangeEnd w:id="199"/>
      <w:r>
        <w:rPr>
          <w:rStyle w:val="CommentReference"/>
          <w:rFonts w:ascii="Times New Roman" w:hAnsi="Times New Roman"/>
        </w:rPr>
        <w:commentReference w:id="199"/>
      </w:r>
      <w:r w:rsidR="004E19F8">
        <w:t>Our scores</w:t>
      </w:r>
      <w:r w:rsidR="00463DAA">
        <w:t xml:space="preserve"> </w:t>
      </w:r>
      <w:r w:rsidR="004E19F8">
        <w:t xml:space="preserve">reflect the level of </w:t>
      </w:r>
      <w:r w:rsidR="002D1780">
        <w:t xml:space="preserve">consideration </w:t>
      </w:r>
      <w:r w:rsidR="004E19F8">
        <w:t xml:space="preserve">given to </w:t>
      </w:r>
      <w:r w:rsidR="002D1780">
        <w:t xml:space="preserve">each </w:t>
      </w:r>
      <w:r w:rsidR="00463DAA">
        <w:t>category</w:t>
      </w:r>
      <w:r w:rsidR="002D1780">
        <w:t xml:space="preserve"> of ecosystem interaction</w:t>
      </w:r>
      <w:r w:rsidR="004E19F8">
        <w:t xml:space="preserve"> as reflected in the final stock assessment report</w:t>
      </w:r>
      <w:r w:rsidR="002D1780">
        <w:t>, not whether the final model used for decision-making</w:t>
      </w:r>
      <w:r w:rsidR="004E19F8">
        <w:t xml:space="preserve"> included any of these factors</w:t>
      </w:r>
      <w:r w:rsidR="002D1780">
        <w:t xml:space="preserve">.  We did this out of a desire to record the consideration of new topics, not track the review process </w:t>
      </w:r>
      <w:r w:rsidR="00463DAA">
        <w:t>of new components of assessment models</w:t>
      </w:r>
      <w:r w:rsidR="002D1780">
        <w:t xml:space="preserve">. </w:t>
      </w:r>
    </w:p>
    <w:p w14:paraId="2B70E881" w14:textId="4E07C597" w:rsidR="00DB608A" w:rsidRDefault="00463DAA" w:rsidP="00DB608A">
      <w:pPr>
        <w:spacing w:line="480" w:lineRule="auto"/>
        <w:contextualSpacing/>
        <w:rPr>
          <w:i/>
        </w:rPr>
      </w:pPr>
      <w:r>
        <w:rPr>
          <w:i/>
        </w:rPr>
        <w:t>Potential explanatory factors: s</w:t>
      </w:r>
      <w:r w:rsidR="00DB608A" w:rsidRPr="00DB608A">
        <w:rPr>
          <w:i/>
        </w:rPr>
        <w:t>tock status</w:t>
      </w:r>
      <w:r>
        <w:rPr>
          <w:i/>
        </w:rPr>
        <w:t>, availability of diet data, life history types, and revenue</w:t>
      </w:r>
    </w:p>
    <w:p w14:paraId="6CD8B31A" w14:textId="619B834E" w:rsidR="00F5589F" w:rsidRPr="00F5589F" w:rsidRDefault="004B3030" w:rsidP="00DB608A">
      <w:pPr>
        <w:spacing w:line="480" w:lineRule="auto"/>
        <w:contextualSpacing/>
        <w:rPr>
          <w:i/>
        </w:rPr>
      </w:pPr>
      <w:r>
        <w:tab/>
        <w:t xml:space="preserve">We </w:t>
      </w:r>
      <w:r w:rsidR="00984EBF">
        <w:t>explored</w:t>
      </w:r>
      <w:r>
        <w:t xml:space="preserve"> </w:t>
      </w:r>
      <w:r w:rsidR="00984EBF">
        <w:t xml:space="preserve">how </w:t>
      </w:r>
      <w:r>
        <w:t>characteristics</w:t>
      </w:r>
      <w:r w:rsidR="00984EBF">
        <w:t xml:space="preserve"> of the target stocks and the context surrounding their management might influence their stock assessments by exploring four aspects.  First, we </w:t>
      </w:r>
      <w:r w:rsidR="00984EBF">
        <w:lastRenderedPageBreak/>
        <w:t xml:space="preserve">categorized </w:t>
      </w:r>
      <w:r w:rsidR="00DB608A">
        <w:t xml:space="preserve">stock </w:t>
      </w:r>
      <w:r w:rsidR="00984EBF">
        <w:t xml:space="preserve">status </w:t>
      </w:r>
      <w:r w:rsidR="00DB608A">
        <w:t xml:space="preserve">based on its designation during the period from 2001 to 2005.  We chose this period because NOAA’s Fish Stock Sustainability Index (FSSI) began tracking overfished status in 2001, and the oldest assessment in our database was from 2006. </w:t>
      </w:r>
      <w:commentRangeStart w:id="200"/>
      <w:r w:rsidR="00DB608A">
        <w:t xml:space="preserve">If the stock was </w:t>
      </w:r>
      <w:r w:rsidR="00E77A5A">
        <w:t>given</w:t>
      </w:r>
      <w:r w:rsidR="00DB608A">
        <w:t xml:space="preserve"> an overfished status designation during any one of those years, we considered it “overfished” for the purposes of this analysis.  </w:t>
      </w:r>
      <w:commentRangeEnd w:id="200"/>
      <w:r w:rsidR="00B32D78">
        <w:rPr>
          <w:rStyle w:val="CommentReference"/>
          <w:rFonts w:ascii="Times New Roman" w:hAnsi="Times New Roman"/>
        </w:rPr>
        <w:commentReference w:id="200"/>
      </w:r>
      <w:commentRangeStart w:id="201"/>
      <w:r w:rsidR="00984EBF">
        <w:t>Second, we explored the role of data availability on the potential to be able to include information on predators and prey</w:t>
      </w:r>
      <w:r w:rsidR="00E77A5A">
        <w:t xml:space="preserve"> of target stocks in assessment reports</w:t>
      </w:r>
      <w:r w:rsidR="00984EBF">
        <w:t xml:space="preserve"> by </w:t>
      </w:r>
      <w:r w:rsidR="00E77A5A">
        <w:t xml:space="preserve">characterizing the general availability of diet information by region. </w:t>
      </w:r>
      <w:r w:rsidR="00DB608A">
        <w:t xml:space="preserve">The Northeast Fisheries Science Center and Alaska Fisheries Science Center have long-standing stomach </w:t>
      </w:r>
      <w:r w:rsidR="00B32D78">
        <w:t xml:space="preserve">contents analysis programs </w:t>
      </w:r>
      <w:r w:rsidR="00DB608A">
        <w:t>and sampling as part of the</w:t>
      </w:r>
      <w:r w:rsidR="00E77A5A">
        <w:t>ir</w:t>
      </w:r>
      <w:r w:rsidR="00DB608A">
        <w:t xml:space="preserve"> annual survey</w:t>
      </w:r>
      <w:r w:rsidR="00E77A5A">
        <w:t>s</w:t>
      </w:r>
      <w:r w:rsidR="00DB608A">
        <w:t>, while the other science centers have more opportunistic sampling and sup</w:t>
      </w:r>
      <w:r w:rsidR="00E77A5A">
        <w:t xml:space="preserve">port for diet studies, if any. </w:t>
      </w:r>
      <w:commentRangeEnd w:id="201"/>
      <w:r w:rsidR="00B32D78">
        <w:rPr>
          <w:rStyle w:val="CommentReference"/>
          <w:rFonts w:ascii="Times New Roman" w:hAnsi="Times New Roman"/>
        </w:rPr>
        <w:commentReference w:id="201"/>
      </w:r>
      <w:r w:rsidR="00E77A5A">
        <w:t xml:space="preserve">Third, we </w:t>
      </w:r>
      <w:r w:rsidR="00F5589F">
        <w:t xml:space="preserve">categorized each target stock as one of four ecological “types” that combine information about taxonomy, habitat, and functional role in the ecosystem: small </w:t>
      </w:r>
      <w:proofErr w:type="spellStart"/>
      <w:r w:rsidR="00F5589F">
        <w:t>pelagics</w:t>
      </w:r>
      <w:proofErr w:type="spellEnd"/>
      <w:r w:rsidR="00F5589F">
        <w:t xml:space="preserve">, </w:t>
      </w:r>
      <w:proofErr w:type="spellStart"/>
      <w:r w:rsidR="00F5589F">
        <w:t>groundfis</w:t>
      </w:r>
      <w:r w:rsidR="00E77A5A">
        <w:t>h</w:t>
      </w:r>
      <w:proofErr w:type="spellEnd"/>
      <w:r w:rsidR="00E77A5A">
        <w:t>, benthic invertebrates, or medium</w:t>
      </w:r>
      <w:r w:rsidR="00F5589F">
        <w:t xml:space="preserve">/large </w:t>
      </w:r>
      <w:proofErr w:type="spellStart"/>
      <w:r w:rsidR="00F5589F">
        <w:t>pelagics</w:t>
      </w:r>
      <w:proofErr w:type="spellEnd"/>
      <w:r w:rsidR="00F5589F">
        <w:t>.</w:t>
      </w:r>
      <w:r w:rsidR="00E77A5A">
        <w:t xml:space="preserve"> </w:t>
      </w:r>
    </w:p>
    <w:p w14:paraId="1126D968" w14:textId="71FA5A3F" w:rsidR="002D1780" w:rsidRPr="00AD29D4" w:rsidRDefault="009B7F46" w:rsidP="00BC2635">
      <w:pPr>
        <w:spacing w:line="480" w:lineRule="auto"/>
        <w:contextualSpacing/>
        <w:outlineLvl w:val="0"/>
        <w:rPr>
          <w:b/>
        </w:rPr>
      </w:pPr>
      <w:r w:rsidRPr="00AD29D4">
        <w:rPr>
          <w:b/>
        </w:rPr>
        <w:t>Results</w:t>
      </w:r>
    </w:p>
    <w:p w14:paraId="1A6F34F6" w14:textId="1020B8E9" w:rsidR="002D1780" w:rsidRDefault="002D1780" w:rsidP="00AD29D4">
      <w:pPr>
        <w:spacing w:line="480" w:lineRule="auto"/>
        <w:ind w:firstLine="720"/>
        <w:contextualSpacing/>
      </w:pPr>
      <w:r>
        <w:t xml:space="preserve">The quality and quantity of inclusion of ecosystem interactions into </w:t>
      </w:r>
      <w:r w:rsidR="00BC2635">
        <w:t>206</w:t>
      </w:r>
      <w:r>
        <w:t xml:space="preserve"> recent stock assessments var</w:t>
      </w:r>
      <w:r w:rsidR="000D0644">
        <w:t>ied dramatically (Figure 1</w:t>
      </w:r>
      <w:r>
        <w:t xml:space="preserve">). Bycatch of the target species (40 percent of </w:t>
      </w:r>
      <w:r w:rsidR="00BC2635">
        <w:t>assessments</w:t>
      </w:r>
      <w:r>
        <w:t>) was the most common interaction included in quantitative approaches</w:t>
      </w:r>
      <w:r w:rsidR="009B7F46">
        <w:t xml:space="preserve">. </w:t>
      </w:r>
      <w:r>
        <w:t>Explicit and quantitative incorporation of other interactions into assessments was less common</w:t>
      </w:r>
      <w:r w:rsidR="00570813">
        <w:t xml:space="preserve">, </w:t>
      </w:r>
      <w:commentRangeStart w:id="202"/>
      <w:r w:rsidR="00570813">
        <w:t>but 24 percent of assessment reports included at least one ecosystem factor quantitatively</w:t>
      </w:r>
      <w:r>
        <w:t>.</w:t>
      </w:r>
      <w:commentRangeEnd w:id="202"/>
      <w:r w:rsidR="009A7A5B">
        <w:rPr>
          <w:rStyle w:val="CommentReference"/>
          <w:rFonts w:ascii="Times New Roman" w:hAnsi="Times New Roman"/>
        </w:rPr>
        <w:commentReference w:id="202"/>
      </w:r>
      <w:r>
        <w:t xml:space="preserve"> </w:t>
      </w:r>
      <w:r w:rsidR="00BC2635">
        <w:t>Eleven</w:t>
      </w:r>
      <w:r>
        <w:t xml:space="preserve"> percent of stock assessments </w:t>
      </w:r>
      <w:commentRangeStart w:id="203"/>
      <w:r>
        <w:t xml:space="preserve">included </w:t>
      </w:r>
      <w:commentRangeEnd w:id="203"/>
      <w:r w:rsidR="009A7A5B">
        <w:rPr>
          <w:rStyle w:val="CommentReference"/>
          <w:rFonts w:ascii="Times New Roman" w:hAnsi="Times New Roman"/>
        </w:rPr>
        <w:commentReference w:id="203"/>
      </w:r>
      <w:r>
        <w:t>habitat</w:t>
      </w:r>
      <w:r w:rsidR="00BC2635">
        <w:t>, 14 percent included environmental</w:t>
      </w:r>
      <w:r>
        <w:t xml:space="preserve"> or oceanographic conditions, while </w:t>
      </w:r>
      <w:r w:rsidR="00BC2635">
        <w:t>1</w:t>
      </w:r>
      <w:r>
        <w:t xml:space="preserve"> percent included </w:t>
      </w:r>
      <w:r w:rsidR="000D0644">
        <w:t xml:space="preserve">the effects of </w:t>
      </w:r>
      <w:r>
        <w:t xml:space="preserve">predation.  </w:t>
      </w:r>
      <w:r w:rsidR="00182A9B">
        <w:t xml:space="preserve">Bycatch of other species and competition were never </w:t>
      </w:r>
      <w:r>
        <w:t>incorporated quantitative</w:t>
      </w:r>
      <w:r w:rsidR="00182A9B">
        <w:t>ly</w:t>
      </w:r>
      <w:r>
        <w:t>.</w:t>
      </w:r>
    </w:p>
    <w:p w14:paraId="6DD01DCB" w14:textId="60054270" w:rsidR="003C6A97" w:rsidRDefault="00BA2DEE" w:rsidP="00AD29D4">
      <w:pPr>
        <w:spacing w:line="480" w:lineRule="auto"/>
        <w:ind w:firstLine="720"/>
        <w:contextualSpacing/>
      </w:pPr>
      <w:r>
        <w:t>Most a</w:t>
      </w:r>
      <w:r w:rsidR="00AF632A">
        <w:t xml:space="preserve">ssessments that scored a 3 in one </w:t>
      </w:r>
      <w:r w:rsidR="00C065BA">
        <w:t xml:space="preserve">or </w:t>
      </w:r>
      <w:r w:rsidR="00AF632A">
        <w:t>more categories in</w:t>
      </w:r>
      <w:r>
        <w:t xml:space="preserve">cluded ecosystem information to filter or correct observations of the </w:t>
      </w:r>
      <w:r w:rsidR="006E671C">
        <w:t xml:space="preserve">assessed </w:t>
      </w:r>
      <w:r>
        <w:t xml:space="preserve">species in fishery dependent or independent surveys </w:t>
      </w:r>
      <w:r w:rsidR="00AC0C3B">
        <w:t xml:space="preserve">(Table </w:t>
      </w:r>
      <w:r w:rsidR="00B4089A">
        <w:t>S</w:t>
      </w:r>
      <w:r w:rsidR="00AC0C3B">
        <w:t>1)</w:t>
      </w:r>
      <w:r w:rsidR="006A64FE">
        <w:t xml:space="preserve">.  </w:t>
      </w:r>
      <w:r w:rsidR="00EE4EFA">
        <w:t>Of 22 assessments that included habitat,</w:t>
      </w:r>
      <w:r w:rsidR="003C6A97">
        <w:t xml:space="preserve"> 18</w:t>
      </w:r>
      <w:r>
        <w:t xml:space="preserve"> used </w:t>
      </w:r>
      <w:r w:rsidR="003318DA">
        <w:t>habitat factors to filter observations or correct catchability.  In those assessments</w:t>
      </w:r>
      <w:r w:rsidR="006E671C">
        <w:t>,</w:t>
      </w:r>
      <w:r w:rsidR="003318DA">
        <w:t xml:space="preserve"> habitat was characterized by </w:t>
      </w:r>
      <w:r>
        <w:t xml:space="preserve">bottom depth, bottom type, or the presence of co-occurring species.  </w:t>
      </w:r>
      <w:r w:rsidR="003C6A97">
        <w:t>Three</w:t>
      </w:r>
      <w:r>
        <w:t xml:space="preserve"> assessments </w:t>
      </w:r>
      <w:r w:rsidR="003C6A97">
        <w:t xml:space="preserve">for invertebrate bivalves (Atlantic </w:t>
      </w:r>
      <w:proofErr w:type="spellStart"/>
      <w:r w:rsidR="003C6A97">
        <w:t>surfclam</w:t>
      </w:r>
      <w:proofErr w:type="spellEnd"/>
      <w:r w:rsidR="003C6A97">
        <w:t xml:space="preserve">, ocean quahog, sea scallop) </w:t>
      </w:r>
      <w:r>
        <w:t xml:space="preserve">included total habitat area </w:t>
      </w:r>
      <w:r w:rsidR="003C6A97">
        <w:t xml:space="preserve">to inform the biomass estimate. One </w:t>
      </w:r>
      <w:r w:rsidR="003C6A97">
        <w:lastRenderedPageBreak/>
        <w:t xml:space="preserve">assessment (Gulf of Alaska demersal shelf rockfish) used the area of rocky habitat as a multiplier for densities observed in the survey. </w:t>
      </w:r>
    </w:p>
    <w:p w14:paraId="5877FF22" w14:textId="4036B911" w:rsidR="00686FBE" w:rsidRDefault="00686FBE" w:rsidP="00AD29D4">
      <w:pPr>
        <w:spacing w:line="480" w:lineRule="auto"/>
        <w:ind w:firstLine="720"/>
        <w:contextualSpacing/>
      </w:pPr>
      <w:r>
        <w:t>Twenty-nine a</w:t>
      </w:r>
      <w:r w:rsidR="00312801">
        <w:t>ssessment models</w:t>
      </w:r>
      <w:r w:rsidR="00AC0C3B">
        <w:t xml:space="preserve"> </w:t>
      </w:r>
      <w:r w:rsidR="00312801">
        <w:t xml:space="preserve">quantitatively </w:t>
      </w:r>
      <w:r w:rsidR="00AC0C3B">
        <w:t>included climate</w:t>
      </w:r>
      <w:r>
        <w:t>, and</w:t>
      </w:r>
      <w:r w:rsidR="00AC0C3B">
        <w:t xml:space="preserve"> </w:t>
      </w:r>
      <w:r w:rsidR="00312801">
        <w:t xml:space="preserve">did so in more diverse ways than </w:t>
      </w:r>
      <w:r w:rsidR="005A7595">
        <w:t xml:space="preserve">for </w:t>
      </w:r>
      <w:r w:rsidR="00312801">
        <w:t xml:space="preserve">habitat.  </w:t>
      </w:r>
      <w:r>
        <w:t>About half used temperature as a covariate for catchability or an index of abundance.  Four salmon stock assessments used environmental covariates to forecast returns. Five assessments used temperature or other environmental indices to predict recruitment.  Growth was modeled as temperature-dependent in one assessment</w:t>
      </w:r>
      <w:r w:rsidR="009E6E42">
        <w:t xml:space="preserve"> (Bering Sea-Aleutian Islands yellowfin sole)</w:t>
      </w:r>
      <w:r>
        <w:t>, and in another</w:t>
      </w:r>
      <w:r w:rsidR="009E6E42">
        <w:t xml:space="preserve"> </w:t>
      </w:r>
      <w:proofErr w:type="gramStart"/>
      <w:r w:rsidR="009E6E42">
        <w:t>growth</w:t>
      </w:r>
      <w:proofErr w:type="gramEnd"/>
      <w:r w:rsidR="009E6E42">
        <w:t xml:space="preserve"> was time-varying with </w:t>
      </w:r>
      <w:r>
        <w:t>PDO regimes</w:t>
      </w:r>
      <w:r w:rsidR="009E6E42">
        <w:t xml:space="preserve"> (Southern Pacific Coast </w:t>
      </w:r>
      <w:proofErr w:type="spellStart"/>
      <w:r w:rsidR="009E6E42">
        <w:t>chilipepper</w:t>
      </w:r>
      <w:proofErr w:type="spellEnd"/>
      <w:r w:rsidR="009E6E42">
        <w:t xml:space="preserve"> rockfish)</w:t>
      </w:r>
      <w:r>
        <w:t>.</w:t>
      </w:r>
      <w:r w:rsidR="005F5B6A">
        <w:t xml:space="preserve"> Gulf of Mexico Gag uses an environmentally driven mortality parameter to </w:t>
      </w:r>
      <w:r w:rsidR="005A7595">
        <w:t>account for red-tide events.  Catches were assigned to U.S. or Mexican fleets based on temperature</w:t>
      </w:r>
      <w:r w:rsidR="00F82070">
        <w:t xml:space="preserve"> (which influences spatial distribution of the stock)</w:t>
      </w:r>
      <w:r w:rsidR="005A7595">
        <w:t xml:space="preserve"> in the Pacific sardine assessment. </w:t>
      </w:r>
    </w:p>
    <w:p w14:paraId="76076E45" w14:textId="4BAD2998" w:rsidR="006A64FE" w:rsidRDefault="00A81A44" w:rsidP="00AD29D4">
      <w:pPr>
        <w:spacing w:line="480" w:lineRule="auto"/>
        <w:ind w:firstLine="720"/>
        <w:contextualSpacing/>
      </w:pPr>
      <w:r>
        <w:t>Predation was included quantitatively in three ass</w:t>
      </w:r>
      <w:r w:rsidR="00F033B4">
        <w:t>essment reports</w:t>
      </w:r>
      <w:r>
        <w:t xml:space="preserve">. </w:t>
      </w:r>
      <w:r w:rsidR="00F033B4">
        <w:t xml:space="preserve">Time-varying natural mortality informed by predator abundance was investigated for </w:t>
      </w:r>
      <w:r>
        <w:t>butterfish</w:t>
      </w:r>
      <w:r w:rsidR="00F033B4">
        <w:t xml:space="preserve"> and Atlantic herring</w:t>
      </w:r>
      <w:r w:rsidR="00225846">
        <w:t xml:space="preserve"> (but </w:t>
      </w:r>
      <w:r w:rsidR="00F82070">
        <w:t xml:space="preserve">was </w:t>
      </w:r>
      <w:r w:rsidR="00225846">
        <w:t>not retained in the final model</w:t>
      </w:r>
      <w:r w:rsidR="00F82070">
        <w:t xml:space="preserve"> for either stock</w:t>
      </w:r>
      <w:r w:rsidR="00225846">
        <w:t>)</w:t>
      </w:r>
      <w:r w:rsidR="00F033B4">
        <w:t xml:space="preserve">. </w:t>
      </w:r>
      <w:r w:rsidR="00225846">
        <w:t xml:space="preserve">Predator abundance was used as an indicator of year-class strength for </w:t>
      </w:r>
      <w:proofErr w:type="spellStart"/>
      <w:r w:rsidR="00225846">
        <w:t>shortbelly</w:t>
      </w:r>
      <w:proofErr w:type="spellEnd"/>
      <w:r w:rsidR="00225846">
        <w:t xml:space="preserve"> rockfish.  The Atlantic herring assessment also investigated an index of an egg predator to predict recruitment.</w:t>
      </w:r>
    </w:p>
    <w:p w14:paraId="374F9477" w14:textId="08B2DB0C" w:rsidR="002D1780" w:rsidRDefault="00BC2635" w:rsidP="001D0777">
      <w:pPr>
        <w:spacing w:line="480" w:lineRule="auto"/>
        <w:contextualSpacing/>
      </w:pPr>
      <w:r w:rsidRPr="00BC2635">
        <w:rPr>
          <w:noProof/>
        </w:rPr>
        <w:drawing>
          <wp:inline distT="0" distB="0" distL="0" distR="0" wp14:anchorId="508A1428" wp14:editId="195E409C">
            <wp:extent cx="5486400" cy="2627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627630"/>
                    </a:xfrm>
                    <a:prstGeom prst="rect">
                      <a:avLst/>
                    </a:prstGeom>
                  </pic:spPr>
                </pic:pic>
              </a:graphicData>
            </a:graphic>
          </wp:inline>
        </w:drawing>
      </w:r>
    </w:p>
    <w:p w14:paraId="02FF5D92" w14:textId="4B7E240A" w:rsidR="002D1780" w:rsidRDefault="002D1780" w:rsidP="001D0777">
      <w:pPr>
        <w:spacing w:line="480" w:lineRule="auto"/>
        <w:contextualSpacing/>
      </w:pPr>
      <w:r w:rsidRPr="00AD29D4">
        <w:rPr>
          <w:b/>
        </w:rPr>
        <w:t xml:space="preserve">Figure </w:t>
      </w:r>
      <w:r w:rsidR="00DC40D6">
        <w:rPr>
          <w:b/>
        </w:rPr>
        <w:t>1</w:t>
      </w:r>
      <w:r>
        <w:t>. Inclusion of ecosystem interactions across interaction types.  Each bar represents the p</w:t>
      </w:r>
      <w:r w:rsidR="00BC2635">
        <w:t>roportion</w:t>
      </w:r>
      <w:r>
        <w:t xml:space="preserve"> of assessment reports that received each score across topics (n=</w:t>
      </w:r>
      <w:r w:rsidR="00BC2635">
        <w:t>206</w:t>
      </w:r>
      <w:r>
        <w:t xml:space="preserve">).  </w:t>
      </w:r>
      <w:r w:rsidR="00423877">
        <w:t xml:space="preserve">Shading increases </w:t>
      </w:r>
      <w:r w:rsidR="00423877">
        <w:lastRenderedPageBreak/>
        <w:t xml:space="preserve">with scores: </w:t>
      </w:r>
      <w:r>
        <w:t xml:space="preserve">background information (1), qualitative inclusion of information (2), or quantitative inclusion (3). </w:t>
      </w:r>
    </w:p>
    <w:p w14:paraId="67A09641" w14:textId="1A9E7132" w:rsidR="00107DC5" w:rsidRDefault="00016346" w:rsidP="00AD29D4">
      <w:pPr>
        <w:spacing w:line="480" w:lineRule="auto"/>
        <w:ind w:firstLine="720"/>
        <w:contextualSpacing/>
      </w:pPr>
      <w:r>
        <w:t xml:space="preserve">Qualitative inclusion of ecosystem considerations </w:t>
      </w:r>
      <w:proofErr w:type="gramStart"/>
      <w:r>
        <w:t>were</w:t>
      </w:r>
      <w:proofErr w:type="gramEnd"/>
      <w:r>
        <w:t xml:space="preserve"> more common than quantitative for some categories, but not all. Incorporating ecosystem considerations qualitatively occurred more frequently than quantitatively for diet, predation, and bycatch of other species.  Quantitative approaches were more common than qualitative for habitat, climate, and bycatch of the target species </w:t>
      </w:r>
      <w:r w:rsidR="00077C74">
        <w:t>(Figure 1</w:t>
      </w:r>
      <w:r w:rsidR="002D1780">
        <w:t xml:space="preserve">). </w:t>
      </w:r>
    </w:p>
    <w:p w14:paraId="19B55055" w14:textId="4A50192F" w:rsidR="002D1780" w:rsidRDefault="002D1780" w:rsidP="00AD29D4">
      <w:pPr>
        <w:spacing w:line="480" w:lineRule="auto"/>
        <w:ind w:firstLine="720"/>
        <w:contextualSpacing/>
      </w:pPr>
      <w:r>
        <w:t xml:space="preserve">Including ecosystem interactions as background information was the most common approach in all categories except for bycatch of </w:t>
      </w:r>
      <w:r w:rsidR="006E671C">
        <w:t>the assessed</w:t>
      </w:r>
      <w:r>
        <w:t xml:space="preserve"> species. Habitat (</w:t>
      </w:r>
      <w:r w:rsidR="00107DC5">
        <w:t>68</w:t>
      </w:r>
      <w:r>
        <w:t xml:space="preserve"> percent) and predation </w:t>
      </w:r>
      <w:r w:rsidR="00107DC5">
        <w:t xml:space="preserve">(49 percent) </w:t>
      </w:r>
      <w:r>
        <w:t xml:space="preserve">interactions were </w:t>
      </w:r>
      <w:r w:rsidR="000A0ED8">
        <w:t xml:space="preserve">most frequently included in </w:t>
      </w:r>
      <w:r>
        <w:t>background</w:t>
      </w:r>
      <w:r w:rsidR="00107DC5">
        <w:t xml:space="preserve"> information</w:t>
      </w:r>
      <w:r>
        <w:t xml:space="preserve">.  </w:t>
      </w:r>
      <w:r w:rsidR="00107DC5">
        <w:t xml:space="preserve">Bycatch of other species was mentioned in 30 percent of assessment reports and environmental interactions were mentioned in 23 percent of the reports. </w:t>
      </w:r>
      <w:r>
        <w:t xml:space="preserve">Competition was rarely </w:t>
      </w:r>
      <w:r w:rsidR="00107DC5">
        <w:t>mentioned</w:t>
      </w:r>
      <w:r>
        <w:t xml:space="preserve"> (5 percent)</w:t>
      </w:r>
      <w:r w:rsidR="000A0ED8">
        <w:t xml:space="preserve">, and we did not include it in the </w:t>
      </w:r>
      <w:r w:rsidR="006A64FE">
        <w:t>remaining</w:t>
      </w:r>
      <w:r w:rsidR="000A0ED8">
        <w:t xml:space="preserve"> </w:t>
      </w:r>
      <w:r w:rsidR="00107DC5">
        <w:t>graphs</w:t>
      </w:r>
      <w:r>
        <w:t>.</w:t>
      </w:r>
    </w:p>
    <w:p w14:paraId="0A8E83CB" w14:textId="036DAFF5" w:rsidR="002D1780" w:rsidRPr="00DB608A" w:rsidRDefault="00DB608A" w:rsidP="00BC2635">
      <w:pPr>
        <w:spacing w:line="480" w:lineRule="auto"/>
        <w:contextualSpacing/>
        <w:outlineLvl w:val="0"/>
        <w:rPr>
          <w:i/>
        </w:rPr>
      </w:pPr>
      <w:r>
        <w:rPr>
          <w:i/>
        </w:rPr>
        <w:t>Stock status</w:t>
      </w:r>
      <w:r w:rsidR="002D1780" w:rsidRPr="00AD29D4">
        <w:rPr>
          <w:i/>
        </w:rPr>
        <w:t xml:space="preserve"> </w:t>
      </w:r>
    </w:p>
    <w:p w14:paraId="1862AF08" w14:textId="16F6E81C" w:rsidR="002D1780" w:rsidRDefault="007231C4" w:rsidP="000A0ED8">
      <w:pPr>
        <w:spacing w:line="480" w:lineRule="auto"/>
        <w:ind w:firstLine="720"/>
        <w:contextualSpacing/>
      </w:pPr>
      <w:r>
        <w:t xml:space="preserve">Our hypothesis that overfished status may lead to increased inclusion of ecosystem information was supported for some ecosystem and fishery interactions, but not others.  Bycatch of the target species </w:t>
      </w:r>
      <w:commentRangeStart w:id="204"/>
      <w:r>
        <w:t xml:space="preserve">was more frequently included </w:t>
      </w:r>
      <w:commentRangeEnd w:id="204"/>
      <w:r w:rsidR="00F82070">
        <w:rPr>
          <w:rStyle w:val="CommentReference"/>
          <w:rFonts w:ascii="Times New Roman" w:hAnsi="Times New Roman"/>
        </w:rPr>
        <w:commentReference w:id="204"/>
      </w:r>
      <w:r>
        <w:t xml:space="preserve">in assessments for overfished species (Figure 2). Qualitative </w:t>
      </w:r>
      <w:r w:rsidR="00F82070">
        <w:t xml:space="preserve">(but not quantitative) </w:t>
      </w:r>
      <w:r>
        <w:t xml:space="preserve">inclusion of climate influences was more common for overfished </w:t>
      </w:r>
      <w:proofErr w:type="gramStart"/>
      <w:r>
        <w:t xml:space="preserve">stocks  </w:t>
      </w:r>
      <w:r w:rsidR="002D1780">
        <w:t>We</w:t>
      </w:r>
      <w:proofErr w:type="gramEnd"/>
      <w:r w:rsidR="002D1780">
        <w:t xml:space="preserve"> saw </w:t>
      </w:r>
      <w:r>
        <w:t>little</w:t>
      </w:r>
      <w:r w:rsidR="002D1780">
        <w:t xml:space="preserve"> difference in </w:t>
      </w:r>
      <w:r>
        <w:t xml:space="preserve">the inclusion of habitat, </w:t>
      </w:r>
      <w:r w:rsidR="002D1780">
        <w:t>predation</w:t>
      </w:r>
      <w:r>
        <w:t>,</w:t>
      </w:r>
      <w:r w:rsidR="002D1780">
        <w:t xml:space="preserve"> or diet in stock assessments </w:t>
      </w:r>
      <w:r w:rsidR="00F82070">
        <w:t xml:space="preserve">for </w:t>
      </w:r>
      <w:r w:rsidR="002D1780">
        <w:t xml:space="preserve"> overfished </w:t>
      </w:r>
      <w:r w:rsidR="00F82070">
        <w:t>stocks</w:t>
      </w:r>
      <w:r w:rsidR="002D1780">
        <w:t xml:space="preserve">. </w:t>
      </w:r>
    </w:p>
    <w:p w14:paraId="1CE186CC" w14:textId="77777777" w:rsidR="002D1780" w:rsidRDefault="002D1780" w:rsidP="001D0777">
      <w:pPr>
        <w:spacing w:line="480" w:lineRule="auto"/>
        <w:contextualSpacing/>
      </w:pPr>
      <w:r>
        <w:t xml:space="preserve"> </w:t>
      </w:r>
    </w:p>
    <w:p w14:paraId="12FCFF21" w14:textId="325C3E8F" w:rsidR="002D1780" w:rsidRDefault="00C7273B" w:rsidP="001D0777">
      <w:pPr>
        <w:spacing w:line="480" w:lineRule="auto"/>
        <w:contextualSpacing/>
      </w:pPr>
      <w:r w:rsidRPr="00C7273B">
        <w:rPr>
          <w:noProof/>
        </w:rPr>
        <w:lastRenderedPageBreak/>
        <w:drawing>
          <wp:inline distT="0" distB="0" distL="0" distR="0" wp14:anchorId="17D8C194" wp14:editId="28FD3535">
            <wp:extent cx="5486400" cy="38011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801110"/>
                    </a:xfrm>
                    <a:prstGeom prst="rect">
                      <a:avLst/>
                    </a:prstGeom>
                  </pic:spPr>
                </pic:pic>
              </a:graphicData>
            </a:graphic>
          </wp:inline>
        </w:drawing>
      </w:r>
    </w:p>
    <w:p w14:paraId="0ED43F40" w14:textId="703D9B45" w:rsidR="002D1780" w:rsidRDefault="00423877" w:rsidP="001D0777">
      <w:pPr>
        <w:spacing w:line="480" w:lineRule="auto"/>
        <w:contextualSpacing/>
      </w:pPr>
      <w:r>
        <w:rPr>
          <w:b/>
        </w:rPr>
        <w:t>Figure 2</w:t>
      </w:r>
      <w:r w:rsidR="002D1780" w:rsidRPr="00F5589F">
        <w:rPr>
          <w:b/>
        </w:rPr>
        <w:t>.</w:t>
      </w:r>
      <w:r w:rsidR="002D1780">
        <w:t xml:space="preserve">  Stocks that were in an overfished state for some part of 2001-2005 had relatively higher scores on their assessments for accounting for bycatch of the target species, habitat interactions, and environmental/climate interactions. </w:t>
      </w:r>
      <w:r>
        <w:t>Bar</w:t>
      </w:r>
      <w:r w:rsidR="002D1780">
        <w:t xml:space="preserve"> plots show the </w:t>
      </w:r>
      <w:r>
        <w:t>proportion of scores</w:t>
      </w:r>
      <w:r w:rsidR="002D1780">
        <w:t xml:space="preserve"> within each category</w:t>
      </w:r>
      <w:r>
        <w:t xml:space="preserve"> (</w:t>
      </w:r>
      <w:r w:rsidR="000D46F9">
        <w:t>None</w:t>
      </w:r>
      <w:r>
        <w:t xml:space="preserve">= 0, Background </w:t>
      </w:r>
      <w:proofErr w:type="gramStart"/>
      <w:r>
        <w:t>=  1</w:t>
      </w:r>
      <w:proofErr w:type="gramEnd"/>
      <w:r>
        <w:t>, Qualitative = 2, Quantitative=3)</w:t>
      </w:r>
    </w:p>
    <w:p w14:paraId="7F8B3ECE" w14:textId="1F510B9F" w:rsidR="002D1780" w:rsidRPr="00DB608A" w:rsidRDefault="00DB608A" w:rsidP="00BC2635">
      <w:pPr>
        <w:spacing w:line="480" w:lineRule="auto"/>
        <w:contextualSpacing/>
        <w:outlineLvl w:val="0"/>
        <w:rPr>
          <w:i/>
        </w:rPr>
      </w:pPr>
      <w:r w:rsidRPr="00DB608A">
        <w:rPr>
          <w:i/>
        </w:rPr>
        <w:t xml:space="preserve">Availability of diet data </w:t>
      </w:r>
    </w:p>
    <w:p w14:paraId="1BF56CC2" w14:textId="3DC2FE82" w:rsidR="002D1780" w:rsidRDefault="002E782D" w:rsidP="00423877">
      <w:pPr>
        <w:spacing w:line="480" w:lineRule="auto"/>
        <w:ind w:firstLine="720"/>
        <w:contextualSpacing/>
      </w:pPr>
      <w:r>
        <w:t xml:space="preserve">We found support for our hypothesis that data availability may be reflected in what information is considered in stock assessments. </w:t>
      </w:r>
      <w:r w:rsidR="002D1780">
        <w:t xml:space="preserve">When we grouped assessment scores by the availability of an on-site </w:t>
      </w:r>
      <w:r w:rsidR="00F4166E">
        <w:t xml:space="preserve">stomach contents </w:t>
      </w:r>
      <w:r w:rsidR="002D1780">
        <w:t xml:space="preserve">lab, we saw higher scores for the inclusion of diet and predation interactions into stock assessments in those science centers that had long histories of supporting </w:t>
      </w:r>
      <w:r w:rsidR="00381351">
        <w:t>research</w:t>
      </w:r>
      <w:r w:rsidR="002D1780">
        <w:t xml:space="preserve"> on trophic interactions</w:t>
      </w:r>
      <w:r w:rsidR="00ED576B">
        <w:t xml:space="preserve"> (Alaska and Northeast, </w:t>
      </w:r>
      <w:r w:rsidR="00423877">
        <w:t>Figure 3</w:t>
      </w:r>
      <w:r w:rsidR="002D1780">
        <w:t xml:space="preserve">).  </w:t>
      </w:r>
      <w:r w:rsidR="00D65463">
        <w:t xml:space="preserve">A score of 2 or above for diet occurred in </w:t>
      </w:r>
      <w:r>
        <w:t xml:space="preserve">2 assessments coming out of fisheries science centers without </w:t>
      </w:r>
      <w:commentRangeStart w:id="205"/>
      <w:del w:id="206" w:author="Microsoft Office User" w:date="2017-12-22T10:52:00Z">
        <w:r w:rsidDel="005A490D">
          <w:delText>diet lab</w:delText>
        </w:r>
      </w:del>
      <w:ins w:id="207" w:author="Microsoft Office User" w:date="2017-12-22T10:52:00Z">
        <w:r w:rsidR="005A490D">
          <w:t>stomach contents lab</w:t>
        </w:r>
      </w:ins>
      <w:r>
        <w:t xml:space="preserve">s </w:t>
      </w:r>
      <w:commentRangeEnd w:id="205"/>
      <w:r w:rsidR="00F4166E">
        <w:rPr>
          <w:rStyle w:val="CommentReference"/>
          <w:rFonts w:ascii="Times New Roman" w:hAnsi="Times New Roman"/>
        </w:rPr>
        <w:commentReference w:id="205"/>
      </w:r>
      <w:r>
        <w:t xml:space="preserve">and 23 assessments from centers with </w:t>
      </w:r>
      <w:del w:id="208" w:author="Microsoft Office User" w:date="2017-12-22T10:52:00Z">
        <w:r w:rsidDel="005A490D">
          <w:delText>diet lab</w:delText>
        </w:r>
      </w:del>
      <w:ins w:id="209" w:author="Microsoft Office User" w:date="2017-12-22T10:52:00Z">
        <w:r w:rsidR="005A490D">
          <w:t>stomach contents lab</w:t>
        </w:r>
      </w:ins>
      <w:r>
        <w:t xml:space="preserve">s.  For predation, 22 assessments had scores of 2 or above from centers with </w:t>
      </w:r>
      <w:del w:id="210" w:author="Microsoft Office User" w:date="2017-12-22T10:52:00Z">
        <w:r w:rsidDel="005A490D">
          <w:delText>diet lab</w:delText>
        </w:r>
      </w:del>
      <w:ins w:id="211" w:author="Microsoft Office User" w:date="2017-12-22T10:52:00Z">
        <w:r w:rsidR="005A490D">
          <w:t>stomach contents lab</w:t>
        </w:r>
      </w:ins>
      <w:r>
        <w:t xml:space="preserve">s. Only four assessments from centers without </w:t>
      </w:r>
      <w:del w:id="212" w:author="Microsoft Office User" w:date="2017-12-22T10:52:00Z">
        <w:r w:rsidDel="005A490D">
          <w:delText>diet lab</w:delText>
        </w:r>
      </w:del>
      <w:ins w:id="213" w:author="Microsoft Office User" w:date="2017-12-22T10:52:00Z">
        <w:r w:rsidR="005A490D">
          <w:t>stomach contents lab</w:t>
        </w:r>
      </w:ins>
      <w:r>
        <w:t xml:space="preserve">s had scores </w:t>
      </w:r>
      <w:r w:rsidR="00C34095">
        <w:t>of 2 or above for predation</w:t>
      </w:r>
      <w:r w:rsidR="002D1780">
        <w:t xml:space="preserve">.  </w:t>
      </w:r>
      <w:r w:rsidR="00F4166E">
        <w:t xml:space="preserve">However, even in </w:t>
      </w:r>
      <w:r w:rsidR="00F4166E">
        <w:lastRenderedPageBreak/>
        <w:t xml:space="preserve">centers with </w:t>
      </w:r>
      <w:del w:id="214" w:author="Microsoft Office User" w:date="2017-12-22T10:52:00Z">
        <w:r w:rsidR="00243C46" w:rsidDel="005A490D">
          <w:delText>diet lab</w:delText>
        </w:r>
      </w:del>
      <w:ins w:id="215" w:author="Microsoft Office User" w:date="2017-12-22T10:52:00Z">
        <w:r w:rsidR="005A490D">
          <w:t>stomach contents lab</w:t>
        </w:r>
      </w:ins>
      <w:r w:rsidR="00243C46">
        <w:t>s, quantitative incorporation of predation in assessment models was rare (X out of Y assessments).</w:t>
      </w:r>
    </w:p>
    <w:p w14:paraId="315A1523" w14:textId="12AC536F" w:rsidR="002D1780" w:rsidRDefault="005B4EDA" w:rsidP="001D0777">
      <w:pPr>
        <w:spacing w:line="480" w:lineRule="auto"/>
        <w:contextualSpacing/>
      </w:pPr>
      <w:r w:rsidRPr="005B4EDA">
        <w:rPr>
          <w:noProof/>
        </w:rPr>
        <w:drawing>
          <wp:inline distT="0" distB="0" distL="0" distR="0" wp14:anchorId="383C1246" wp14:editId="20BF0928">
            <wp:extent cx="4636135" cy="3212026"/>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3013" cy="3216791"/>
                    </a:xfrm>
                    <a:prstGeom prst="rect">
                      <a:avLst/>
                    </a:prstGeom>
                  </pic:spPr>
                </pic:pic>
              </a:graphicData>
            </a:graphic>
          </wp:inline>
        </w:drawing>
      </w:r>
      <w:r w:rsidR="002D1780">
        <w:br w:type="textWrapping" w:clear="all"/>
      </w:r>
      <w:r w:rsidR="00423877" w:rsidRPr="00423877">
        <w:rPr>
          <w:b/>
        </w:rPr>
        <w:t>Figure 3</w:t>
      </w:r>
      <w:r w:rsidR="002D1780">
        <w:t>.  The inc</w:t>
      </w:r>
      <w:r w:rsidR="00423877">
        <w:t>orporation of prey and predation</w:t>
      </w:r>
      <w:r w:rsidR="002D1780">
        <w:t xml:space="preserve"> into stock assessment</w:t>
      </w:r>
      <w:r w:rsidR="00423877">
        <w:t>s</w:t>
      </w:r>
      <w:r w:rsidR="002D1780">
        <w:t xml:space="preserve"> may be explained by data availability.  </w:t>
      </w:r>
      <w:r w:rsidR="00423877">
        <w:t>Bar</w:t>
      </w:r>
      <w:r w:rsidR="002D1780">
        <w:t xml:space="preserve"> plots show the </w:t>
      </w:r>
      <w:r w:rsidR="00423877">
        <w:t>proportion</w:t>
      </w:r>
      <w:r w:rsidR="002D1780">
        <w:t xml:space="preserve"> of assessments that receive</w:t>
      </w:r>
      <w:r w:rsidR="00423877">
        <w:t>d</w:t>
      </w:r>
      <w:r w:rsidR="002D1780">
        <w:t xml:space="preserve"> each score as a function of the co-occurrence of a </w:t>
      </w:r>
      <w:del w:id="216" w:author="Microsoft Office User" w:date="2017-12-22T10:52:00Z">
        <w:r w:rsidR="002D1780" w:rsidDel="005A490D">
          <w:delText>diet lab</w:delText>
        </w:r>
      </w:del>
      <w:ins w:id="217" w:author="Microsoft Office User" w:date="2017-12-22T10:52:00Z">
        <w:r w:rsidR="005A490D">
          <w:t>stomach contents lab</w:t>
        </w:r>
      </w:ins>
      <w:r w:rsidR="002D1780">
        <w:t xml:space="preserve"> at the scien</w:t>
      </w:r>
      <w:r w:rsidR="00423877">
        <w:t>ce center where the assessment wa</w:t>
      </w:r>
      <w:r w:rsidR="002D1780">
        <w:t xml:space="preserve">s done. </w:t>
      </w:r>
    </w:p>
    <w:p w14:paraId="67E99E34" w14:textId="42518AC9" w:rsidR="002D1780" w:rsidRPr="00F5589F" w:rsidRDefault="00F5589F" w:rsidP="001D0777">
      <w:pPr>
        <w:spacing w:line="480" w:lineRule="auto"/>
        <w:contextualSpacing/>
        <w:rPr>
          <w:i/>
        </w:rPr>
      </w:pPr>
      <w:r w:rsidRPr="00F5589F">
        <w:rPr>
          <w:i/>
        </w:rPr>
        <w:t xml:space="preserve">Target species life history </w:t>
      </w:r>
    </w:p>
    <w:p w14:paraId="08671D77" w14:textId="624291FD" w:rsidR="002D1780" w:rsidRPr="00176CCD" w:rsidRDefault="009028A1" w:rsidP="00423877">
      <w:pPr>
        <w:spacing w:line="480" w:lineRule="auto"/>
        <w:ind w:firstLine="720"/>
        <w:contextualSpacing/>
      </w:pPr>
      <w:r>
        <w:t xml:space="preserve">We hypothesized that life history characteristics may influence what types of ecosystem interactions are considered in assessments, and found support for this for predation but </w:t>
      </w:r>
      <w:proofErr w:type="spellStart"/>
      <w:r>
        <w:t>not</w:t>
      </w:r>
      <w:proofErr w:type="spellEnd"/>
      <w:r>
        <w:t xml:space="preserve"> other categories (Figure 4). Predation was included quantitatively only for </w:t>
      </w:r>
      <w:r w:rsidR="00243C46">
        <w:t xml:space="preserve">the X </w:t>
      </w:r>
      <w:r>
        <w:t>species we categorized as forage, and over 50 percent of assessment</w:t>
      </w:r>
      <w:r w:rsidR="00D71FBF">
        <w:t>s</w:t>
      </w:r>
      <w:r>
        <w:t xml:space="preserve"> for forage species incorporated predation at least qualitatively.  </w:t>
      </w:r>
      <w:r w:rsidR="00D71FBF">
        <w:t xml:space="preserve">Quantitative inclusion of climate factors was also highest for forage species, but the proportion of assessments scored 2 or higher </w:t>
      </w:r>
      <w:r w:rsidR="00243C46">
        <w:t xml:space="preserve">was </w:t>
      </w:r>
      <w:r w:rsidR="00D71FBF">
        <w:t xml:space="preserve">similar across forage, demersal, and benthic invertebrate species.  </w:t>
      </w:r>
      <w:commentRangeStart w:id="218"/>
      <w:r w:rsidR="00D71FBF">
        <w:t>Habitat considerations followed a similar pattern</w:t>
      </w:r>
      <w:commentRangeEnd w:id="218"/>
      <w:r w:rsidR="00243C46">
        <w:rPr>
          <w:rStyle w:val="CommentReference"/>
          <w:rFonts w:ascii="Times New Roman" w:hAnsi="Times New Roman"/>
        </w:rPr>
        <w:commentReference w:id="218"/>
      </w:r>
      <w:r w:rsidR="00D71FBF">
        <w:t xml:space="preserve">, but were most frequent for invertebrates. Pelagic species had the lowest levels of inclusion of ecosystem and fishery interactions across all types. </w:t>
      </w:r>
    </w:p>
    <w:p w14:paraId="76E21945" w14:textId="32BF8E24" w:rsidR="002D1780" w:rsidRDefault="009028A1" w:rsidP="001D0777">
      <w:pPr>
        <w:spacing w:line="480" w:lineRule="auto"/>
        <w:contextualSpacing/>
      </w:pPr>
      <w:r w:rsidRPr="009028A1">
        <w:rPr>
          <w:noProof/>
        </w:rPr>
        <w:lastRenderedPageBreak/>
        <w:drawing>
          <wp:inline distT="0" distB="0" distL="0" distR="0" wp14:anchorId="79BCBBD0" wp14:editId="63E33D03">
            <wp:extent cx="4509135" cy="312403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7557" cy="3129872"/>
                    </a:xfrm>
                    <a:prstGeom prst="rect">
                      <a:avLst/>
                    </a:prstGeom>
                  </pic:spPr>
                </pic:pic>
              </a:graphicData>
            </a:graphic>
          </wp:inline>
        </w:drawing>
      </w:r>
    </w:p>
    <w:p w14:paraId="5AF0715D" w14:textId="0A0537D8" w:rsidR="002D1780" w:rsidRDefault="002D1780" w:rsidP="001D0777">
      <w:pPr>
        <w:spacing w:line="480" w:lineRule="auto"/>
        <w:contextualSpacing/>
      </w:pPr>
      <w:r w:rsidRPr="00F5589F">
        <w:rPr>
          <w:b/>
        </w:rPr>
        <w:t xml:space="preserve">Figure </w:t>
      </w:r>
      <w:r w:rsidR="00861284">
        <w:rPr>
          <w:b/>
        </w:rPr>
        <w:t>4</w:t>
      </w:r>
      <w:r>
        <w:t xml:space="preserve">. Assessment scores </w:t>
      </w:r>
      <w:r w:rsidR="000D46F9">
        <w:t xml:space="preserve">for six categories of fishery system information, separated </w:t>
      </w:r>
      <w:r>
        <w:t xml:space="preserve">by </w:t>
      </w:r>
      <w:r w:rsidR="000D46F9">
        <w:t>the ecological type of the assessed species. Legend as in Fig 2.</w:t>
      </w:r>
    </w:p>
    <w:p w14:paraId="647EA98F" w14:textId="77777777" w:rsidR="005C1CE9" w:rsidRDefault="009B7F46" w:rsidP="005C1CE9">
      <w:pPr>
        <w:spacing w:line="480" w:lineRule="auto"/>
        <w:contextualSpacing/>
        <w:outlineLvl w:val="0"/>
        <w:rPr>
          <w:b/>
        </w:rPr>
      </w:pPr>
      <w:r w:rsidRPr="009B7F46">
        <w:rPr>
          <w:b/>
        </w:rPr>
        <w:t>Discussion</w:t>
      </w:r>
    </w:p>
    <w:p w14:paraId="57347E7A" w14:textId="63B926A0" w:rsidR="005C1CE9" w:rsidRDefault="005C1CE9" w:rsidP="005C1CE9">
      <w:pPr>
        <w:spacing w:line="480" w:lineRule="auto"/>
        <w:ind w:firstLine="720"/>
        <w:contextualSpacing/>
        <w:outlineLvl w:val="0"/>
      </w:pPr>
      <w:r>
        <w:t>O</w:t>
      </w:r>
      <w:r w:rsidR="00D71FBF">
        <w:t xml:space="preserve">ur review of over 200 U.S. stock assessments </w:t>
      </w:r>
      <w:r>
        <w:t>demonstrates</w:t>
      </w:r>
      <w:r w:rsidR="00D71FBF">
        <w:t xml:space="preserve"> progress </w:t>
      </w:r>
      <w:r>
        <w:t>on incorporating</w:t>
      </w:r>
      <w:r w:rsidR="00D71FBF">
        <w:t xml:space="preserve"> interactions among fisheries and with the biophysical environment</w:t>
      </w:r>
      <w:r w:rsidR="00363E8E">
        <w:t xml:space="preserve"> into the stock assessment process</w:t>
      </w:r>
      <w:r w:rsidR="00D71FBF">
        <w:t xml:space="preserve">. </w:t>
      </w:r>
      <w:r w:rsidR="000D46F9">
        <w:t xml:space="preserve">Assessments included more </w:t>
      </w:r>
      <w:r>
        <w:t xml:space="preserve">interactions among fisheries (technical interactions) than interactions within the biophysical system.  </w:t>
      </w:r>
      <w:r w:rsidR="00DA0064">
        <w:t xml:space="preserve">One quarter </w:t>
      </w:r>
      <w:r w:rsidR="00105942">
        <w:t>of the assessment models</w:t>
      </w:r>
      <w:r w:rsidR="00DA0064">
        <w:t xml:space="preserve"> include</w:t>
      </w:r>
      <w:r w:rsidR="00363E8E">
        <w:t>d</w:t>
      </w:r>
      <w:r w:rsidR="00DA0064">
        <w:t xml:space="preserve"> </w:t>
      </w:r>
      <w:r w:rsidR="00105942">
        <w:t xml:space="preserve">at least one type of interaction between the assessed species and its </w:t>
      </w:r>
      <w:r w:rsidR="00DA0064">
        <w:t xml:space="preserve">biophysical </w:t>
      </w:r>
      <w:r w:rsidR="00105942">
        <w:t>system</w:t>
      </w:r>
      <w:r w:rsidR="00DA0064">
        <w:t xml:space="preserve">.  Of those, </w:t>
      </w:r>
      <w:r w:rsidR="00105942">
        <w:t>more assessment models</w:t>
      </w:r>
      <w:r>
        <w:t xml:space="preserve"> included interactions with physical drivers of habitat and climate than species interactions (diet and predation).  The level of </w:t>
      </w:r>
      <w:r w:rsidR="00D71FBF">
        <w:t xml:space="preserve">inclusion of </w:t>
      </w:r>
      <w:r>
        <w:t>biophysical linkages</w:t>
      </w:r>
      <w:r w:rsidR="00D71FBF">
        <w:t xml:space="preserve"> was greatest where data were available and </w:t>
      </w:r>
      <w:r w:rsidR="00363E8E">
        <w:t>life history characteristics</w:t>
      </w:r>
      <w:r w:rsidR="00D71FBF">
        <w:t xml:space="preserve"> of the species suggested strong interactions were likely.  </w:t>
      </w:r>
      <w:r w:rsidR="00DA0064">
        <w:t xml:space="preserve">Together, these findings suggest that current modeling tools used for stock assessments </w:t>
      </w:r>
      <w:r w:rsidR="00105942">
        <w:t>are</w:t>
      </w:r>
      <w:r w:rsidR="00DA0064">
        <w:t xml:space="preserve"> capa</w:t>
      </w:r>
      <w:r w:rsidR="00265DA0">
        <w:t xml:space="preserve">ble of </w:t>
      </w:r>
      <w:r w:rsidR="00DA0064">
        <w:t>support</w:t>
      </w:r>
      <w:r w:rsidR="00105942">
        <w:t>ing</w:t>
      </w:r>
      <w:r w:rsidR="00DA0064">
        <w:t xml:space="preserve"> EBFM.</w:t>
      </w:r>
    </w:p>
    <w:p w14:paraId="19B0A475" w14:textId="4A7B1F3E" w:rsidR="00D71FBF" w:rsidRDefault="00363E8E" w:rsidP="005C1CE9">
      <w:pPr>
        <w:spacing w:line="480" w:lineRule="auto"/>
        <w:ind w:firstLine="720"/>
        <w:contextualSpacing/>
        <w:outlineLvl w:val="0"/>
      </w:pPr>
      <w:r>
        <w:t>We found support for our hypothesis that o</w:t>
      </w:r>
      <w:r w:rsidR="00D71FBF">
        <w:t xml:space="preserve">verfished status </w:t>
      </w:r>
      <w:r w:rsidR="00992F46">
        <w:t xml:space="preserve">may contribute to </w:t>
      </w:r>
      <w:r w:rsidR="00D71FBF">
        <w:t xml:space="preserve">greater inclusion of ecosystem interactions, </w:t>
      </w:r>
      <w:r w:rsidR="00992F46">
        <w:t xml:space="preserve">particularly for interactions with oceanographic conditions.  </w:t>
      </w:r>
      <w:r w:rsidR="005C1CE9">
        <w:t xml:space="preserve">This </w:t>
      </w:r>
      <w:r w:rsidR="00105942">
        <w:t xml:space="preserve">congruence </w:t>
      </w:r>
      <w:r w:rsidR="00243C46">
        <w:t xml:space="preserve">lends potential </w:t>
      </w:r>
      <w:r w:rsidR="005C1CE9">
        <w:t>support</w:t>
      </w:r>
      <w:r w:rsidR="00243C46">
        <w:t xml:space="preserve"> to</w:t>
      </w:r>
      <w:r w:rsidR="005C1CE9">
        <w:t xml:space="preserve"> the idea that fishery collapses are often caused by a combination of overfishing and environmental changes </w:t>
      </w:r>
      <w:r w:rsidR="005C1CE9">
        <w:fldChar w:fldCharType="begin"/>
      </w:r>
      <w:r w:rsidR="00ED576B">
        <w:instrText xml:space="preserve"> ADDIN ZOTERO_ITEM CSL_CITATION {"citationID":"LSAKLrOw","properties":{"formattedCitation":"(Pinsky and Byler 2015; Essington et al. 2015)","plainCitation":"(Pinsky and Byler 2015; Essington et al.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id":595,"uris":["http://zotero.org/users/1951115/items/TPBXKZ36"],"uri":["http://zotero.org/users/1951115/items/TPBXKZ36"],"itemData":{"id":595,"type":"article-journal","title":"Fishing amplifies forage fish population collapses","container-title":"Proc Natl Acad Sci U S A","page":"6648-6652","volume":"112","issue":"21","archive_location":"25848018","abstract":"Forage fish support the largest fisheries in the world but also play key roles in marine food webs by transferring energy from plankton to upper trophic-level predators, such as large fish, seabirds, and marine mammals. Fishing can, thereby, have far reaching consequences on marine food webs unless safeguards are in place to avoid depleting forage fish to dangerously low levels, where dependent predators are most vulnerable. However, disentangling the contributions of fishing vs. natural processes on population dynamics has been difficult because of the sensitivity of these stocks to environmental conditions. Here, we overcome this difficulty by collating population time series for forage fish populations that account for nearly two-thirds of global catch of forage fish to identify the fingerprint of fisheries on their population dynamics. Forage fish population collapses shared a set of common and unique characteristics: high fishing pressure for several years before collapse, a sharp drop in natural population productivity, and a lagged response to reduce fishing pressure. Lagged response to natural productivity declines can sharply amplify the magnitude of naturally occurring population fluctuations. Finally, we show that the magnitude and frequency of collapses are greater than expected from natural productivity characteristics and therefore, likely attributed to fishing. The durations of collapses, however, were not different from those expected based on natural productivity shifts. A risk-based management scheme that reduces fishing when populations become scarce would protect forage fish and their predators from collapse with little effect on long-term average catches.","DOI":"10.1073/pnas.1422020112","ISSN":"1091-6490 (Electronic) 0027-8424 (Linking)","shortTitle":"Fishing amplifies forage fish population collapses","journalAbbreviation":"Proceedings of the National Academy of Sciences of the United States of America","author":[{"family":"Essington","given":"T. E."},{"family":"Moriarty","given":"P. E."},{"family":"Froehlich","given":"H. E."},{"family":"Hodgson","given":"E. E."},{"family":"Koehn","given":"L. E."},{"family":"Oken","given":"K. L."},{"family":"Siple","given":"M. C."},{"family":"Stawitz","given":"C. C."}],"issued":{"date-parts":[["2015",4,6]]}}}],"schema":"https://github.com/citation-style-language/schema/raw/master/csl-citation.json"} </w:instrText>
      </w:r>
      <w:r w:rsidR="005C1CE9">
        <w:fldChar w:fldCharType="separate"/>
      </w:r>
      <w:ins w:id="219" w:author="Microsoft Office User" w:date="2018-01-13T19:56:00Z">
        <w:r w:rsidR="001F49D0">
          <w:rPr>
            <w:noProof/>
          </w:rPr>
          <w:t xml:space="preserve">(Pinsky and Byler 2015; Essington et al. </w:t>
        </w:r>
        <w:r w:rsidR="001F49D0">
          <w:rPr>
            <w:noProof/>
          </w:rPr>
          <w:lastRenderedPageBreak/>
          <w:t>2015)</w:t>
        </w:r>
      </w:ins>
      <w:del w:id="220" w:author="Microsoft Office User" w:date="2018-01-13T19:56:00Z">
        <w:r w:rsidR="005C1CE9" w:rsidRPr="001F49D0" w:rsidDel="001F49D0">
          <w:rPr>
            <w:noProof/>
          </w:rPr>
          <w:delText>(Pinsky and Byler 2015; Essington et al. 2015)</w:delText>
        </w:r>
      </w:del>
      <w:r w:rsidR="005C1CE9">
        <w:fldChar w:fldCharType="end"/>
      </w:r>
      <w:r w:rsidR="005C1CE9">
        <w:t xml:space="preserve">. </w:t>
      </w:r>
      <w:r w:rsidR="00632ED2">
        <w:t xml:space="preserve"> </w:t>
      </w:r>
      <w:r w:rsidR="00243C46">
        <w:t>However, o</w:t>
      </w:r>
      <w:r w:rsidR="00632ED2">
        <w:t xml:space="preserve">verfished status may also lead to additional scrutiny and a sense of urgency, ultimately </w:t>
      </w:r>
      <w:r w:rsidR="00DA0064">
        <w:t xml:space="preserve">supporting </w:t>
      </w:r>
      <w:r w:rsidR="00D71FBF">
        <w:t>innovation of methods</w:t>
      </w:r>
      <w:r w:rsidR="007230D6">
        <w:t xml:space="preserve"> or data during the development of subsequent assessment models for that species</w:t>
      </w:r>
      <w:r w:rsidR="00D71FBF">
        <w:t xml:space="preserve">. </w:t>
      </w:r>
      <w:commentRangeStart w:id="221"/>
      <w:r w:rsidR="009711E2">
        <w:t xml:space="preserve">Research in product innovation suggests that </w:t>
      </w:r>
      <w:r w:rsidR="00E70B6C">
        <w:t xml:space="preserve">creating a sense of </w:t>
      </w:r>
      <w:r w:rsidR="00324278">
        <w:t>urgency is a critical component in team dynamics that lead</w:t>
      </w:r>
      <w:r w:rsidR="00487014">
        <w:t>s</w:t>
      </w:r>
      <w:r w:rsidR="00324278">
        <w:t xml:space="preserve"> to</w:t>
      </w:r>
      <w:r w:rsidR="00487014">
        <w:t xml:space="preserve"> higher levels of</w:t>
      </w:r>
      <w:r w:rsidR="00324278">
        <w:t xml:space="preserve"> creativity and </w:t>
      </w:r>
      <w:r w:rsidR="00487014">
        <w:t>more competitive new technologies</w:t>
      </w:r>
      <w:r w:rsidR="00324278">
        <w:t xml:space="preserve"> </w:t>
      </w:r>
      <w:r w:rsidR="00324278">
        <w:fldChar w:fldCharType="begin"/>
      </w:r>
      <w:ins w:id="222" w:author="Microsoft Office User" w:date="2018-01-13T19:56:00Z">
        <w:r w:rsidR="001F49D0">
          <w:instrText xml:space="preserve"> ADDIN ZOTERO_ITEM CSL_CITATION {"citationID":"aepKoGRN","properties":{"formattedCitation":"(Im, Montoya, and Workman 2013)","plainCitation":"(Im, Montoya, and Workman 2013)\u0005"},"citationItems":[{"id":6119,"uris":["http://zotero.org/users/1951115/items/NUW9TWRV"],"uri":["http://zotero.org/users/1951115/items/NUW9TWRV"],"itemData":{"id":6119,"type":"article-journal","title":"Antecedents and consequences of creativity in product innovation teams","container-title":"Journal of Product Innovation Management","page":"170–185","volume":"30","issue":"1","source":"Google Scholar","author":[{"family":"Im","given":"Subin"},{"family":"Montoya","given":"Mitzi M."},{"family":"Workman","given":"John P."}],"issued":{"date-parts":[["2013"]]}}}],"schema":"https://github.com/citation-style-language/schema/raw/master/csl-citation.json"} </w:instrText>
        </w:r>
      </w:ins>
      <w:del w:id="223" w:author="Microsoft Office User" w:date="2018-01-13T19:56:00Z">
        <w:r w:rsidR="00324278" w:rsidDel="001F49D0">
          <w:delInstrText xml:space="preserve"> ADDIN ZOTERO_ITEM CSL_CITATION {"citationID":"aepKoGRN","properties":{"formattedCitation":"(Im, Montoya, and Workman 2013)","plainCitation":"(Im, Montoya, and Workman 2013)"},"citationItems":[{"id":6119,"uris":["http://zotero.org/users/1951115/items/NUW9TWRV"],"uri":["http://zotero.org/users/1951115/items/NUW9TWRV"],"itemData":{"id":6119,"type":"article-journal","title":"Antecedents and consequences of creativity in product innovation teams","container-title":"Journal of Product Innovation Management","page":"170–185","volume":"30","issue":"1","source":"Google Scholar","author":[{"family":"Im","given":"Subin"},{"family":"Montoya","given":"Mitzi M."},{"family":"Workman","given":"John P."}],"issued":{"date-parts":[["2013"]]}}}],"schema":"https://github.com/citation-style-language/schema/raw/master/csl-citation.json"} </w:delInstrText>
        </w:r>
      </w:del>
      <w:r w:rsidR="00324278">
        <w:fldChar w:fldCharType="separate"/>
      </w:r>
      <w:ins w:id="224" w:author="Microsoft Office User" w:date="2018-01-13T19:56:00Z">
        <w:r w:rsidR="001F49D0">
          <w:rPr>
            <w:noProof/>
          </w:rPr>
          <w:t>(Im, Montoya, and Workman 2013)</w:t>
        </w:r>
      </w:ins>
      <w:del w:id="225" w:author="Microsoft Office User" w:date="2018-01-13T19:56:00Z">
        <w:r w:rsidR="00324278" w:rsidRPr="001F49D0" w:rsidDel="001F49D0">
          <w:rPr>
            <w:noProof/>
          </w:rPr>
          <w:delText>(Im, Montoya, and Workman 2013)</w:delText>
        </w:r>
      </w:del>
      <w:r w:rsidR="00324278">
        <w:fldChar w:fldCharType="end"/>
      </w:r>
      <w:commentRangeEnd w:id="221"/>
      <w:r w:rsidR="00243C46">
        <w:rPr>
          <w:rStyle w:val="CommentReference"/>
          <w:rFonts w:ascii="Times New Roman" w:hAnsi="Times New Roman"/>
        </w:rPr>
        <w:commentReference w:id="221"/>
      </w:r>
      <w:r w:rsidR="00324278">
        <w:t>.</w:t>
      </w:r>
    </w:p>
    <w:p w14:paraId="6FBE125B" w14:textId="4835A07F" w:rsidR="00DB608A" w:rsidRDefault="001B246C" w:rsidP="00356BD7">
      <w:pPr>
        <w:spacing w:line="480" w:lineRule="auto"/>
        <w:ind w:firstLine="720"/>
        <w:contextualSpacing/>
        <w:outlineLvl w:val="0"/>
      </w:pPr>
      <w:r>
        <w:t xml:space="preserve">While complex modeling and data requirements may not be the dominant barrier to operationalizing EBFM </w:t>
      </w:r>
      <w:r>
        <w:fldChar w:fldCharType="begin"/>
      </w:r>
      <w:r w:rsidR="00ED576B">
        <w:instrText xml:space="preserve"> ADDIN ZOTERO_ITEM CSL_CITATION {"citationID":"IFr2UHmC","properties":{"formattedCitation":"(Patrick and Link 2015a)","plainCitation":"(Patrick and Link 2015a)"},"citationItems":[{"id":204,"uris":["http://zotero.org/users/1951115/items/PNJ9KMDC"],"uri":["http://zotero.org/users/1951115/items/PNJ9KMDC"],"itemData":{"id":204,"type":"article-journal","title":"Myths that Continue to Impede Progress in Ecosystem-Based Fisheries Management","container-title":"Fisheries","page":"155–160","volume":"40","issue":"4","source":"Google Scholar","author":[{"family":"Patrick","given":"Wesley S."},{"family":"Link","given":"Jason S."}],"issued":{"date-parts":[["2015"]]}}}],"schema":"https://github.com/citation-style-language/schema/raw/master/csl-citation.json"} </w:instrText>
      </w:r>
      <w:r>
        <w:fldChar w:fldCharType="separate"/>
      </w:r>
      <w:ins w:id="226" w:author="Microsoft Office User" w:date="2018-01-13T19:56:00Z">
        <w:r w:rsidR="001F49D0">
          <w:rPr>
            <w:noProof/>
          </w:rPr>
          <w:t>(Patrick and Link 2015a)</w:t>
        </w:r>
      </w:ins>
      <w:del w:id="227" w:author="Microsoft Office User" w:date="2018-01-13T19:56:00Z">
        <w:r w:rsidRPr="001F49D0" w:rsidDel="001F49D0">
          <w:rPr>
            <w:noProof/>
          </w:rPr>
          <w:delText>(Patrick and Link 2015a)</w:delText>
        </w:r>
      </w:del>
      <w:r>
        <w:fldChar w:fldCharType="end"/>
      </w:r>
      <w:r>
        <w:t xml:space="preserve">, </w:t>
      </w:r>
      <w:r w:rsidR="00363E8E">
        <w:t xml:space="preserve">we found support for </w:t>
      </w:r>
      <w:r>
        <w:t xml:space="preserve">our </w:t>
      </w:r>
      <w:r w:rsidR="00363E8E">
        <w:t xml:space="preserve">hypothesis </w:t>
      </w:r>
      <w:r>
        <w:t xml:space="preserve"> that data availability </w:t>
      </w:r>
      <w:r w:rsidR="00363E8E">
        <w:t>limits</w:t>
      </w:r>
      <w:r>
        <w:t xml:space="preserve"> what types of ecosystem considerations stock assessments </w:t>
      </w:r>
      <w:r w:rsidR="005A1A4C">
        <w:t xml:space="preserve">can </w:t>
      </w:r>
      <w:r>
        <w:t xml:space="preserve">include. </w:t>
      </w:r>
      <w:r w:rsidR="00356BD7">
        <w:t xml:space="preserve">The more frequent inclusion of information related to physical than biological linkages also suggests that data on ecological processes maybe particularly limiting.  Of course, understanding the consequences of predator-prey interactions is inherently challenging because </w:t>
      </w:r>
      <w:r w:rsidR="00487014">
        <w:t>they can change seasonally, from year to year, and across a region</w:t>
      </w:r>
      <w:r w:rsidR="00356BD7">
        <w:t xml:space="preserve">. Moreover, </w:t>
      </w:r>
      <w:r w:rsidR="00DB608A">
        <w:t>we cannot discern whether predation interactions are a more dominant part of the ecosystem in the</w:t>
      </w:r>
      <w:r w:rsidR="00356BD7">
        <w:t xml:space="preserve"> r</w:t>
      </w:r>
      <w:r w:rsidR="00DB608A">
        <w:t>egions</w:t>
      </w:r>
      <w:r w:rsidR="00356BD7">
        <w:t xml:space="preserve"> where diet data are collected, or of the science culture in these regions.  But we can say, </w:t>
      </w:r>
      <w:r w:rsidR="005078D6">
        <w:t xml:space="preserve">in regions </w:t>
      </w:r>
      <w:r w:rsidR="00356BD7">
        <w:t xml:space="preserve">where </w:t>
      </w:r>
      <w:r w:rsidR="001A63FF">
        <w:t xml:space="preserve">large-scale federally sponsored stomach </w:t>
      </w:r>
      <w:r w:rsidR="00243C46">
        <w:t xml:space="preserve">content </w:t>
      </w:r>
      <w:r w:rsidR="001A63FF">
        <w:t xml:space="preserve">sampling does not occur, </w:t>
      </w:r>
      <w:r w:rsidR="005078D6">
        <w:t xml:space="preserve">trophic interactions have </w:t>
      </w:r>
      <w:r w:rsidR="00356BD7">
        <w:t xml:space="preserve">not </w:t>
      </w:r>
      <w:r w:rsidR="005078D6">
        <w:t xml:space="preserve">been </w:t>
      </w:r>
      <w:r w:rsidR="00356BD7">
        <w:t>included in assessments.</w:t>
      </w:r>
    </w:p>
    <w:p w14:paraId="2B0814E8" w14:textId="517A6151" w:rsidR="00F652E5" w:rsidRDefault="005078D6" w:rsidP="00F652E5">
      <w:pPr>
        <w:spacing w:line="480" w:lineRule="auto"/>
        <w:ind w:firstLine="720"/>
      </w:pPr>
      <w:r>
        <w:t>Fish</w:t>
      </w:r>
      <w:r w:rsidR="00AA26AF">
        <w:t xml:space="preserve"> life history </w:t>
      </w:r>
      <w:r w:rsidR="00A008B6">
        <w:t>has</w:t>
      </w:r>
      <w:r w:rsidR="00433502">
        <w:t xml:space="preserve"> </w:t>
      </w:r>
      <w:r>
        <w:t xml:space="preserve">likely </w:t>
      </w:r>
      <w:r w:rsidR="00433502">
        <w:t>play</w:t>
      </w:r>
      <w:r w:rsidR="00285480">
        <w:t>e</w:t>
      </w:r>
      <w:r w:rsidR="00A008B6">
        <w:t>d</w:t>
      </w:r>
      <w:r w:rsidR="00AA26AF">
        <w:t xml:space="preserve"> a role in</w:t>
      </w:r>
      <w:r w:rsidR="00433502">
        <w:t xml:space="preserve"> determining</w:t>
      </w:r>
      <w:r w:rsidR="00AA26AF">
        <w:t xml:space="preserve"> how ecosystem information </w:t>
      </w:r>
      <w:r w:rsidR="00285480">
        <w:t>has been used to date</w:t>
      </w:r>
      <w:r w:rsidR="00AA26AF">
        <w:t xml:space="preserve">.  </w:t>
      </w:r>
      <w:r w:rsidR="00487014">
        <w:t xml:space="preserve">Higher scores for assessments of forage species and benthic invertebrates </w:t>
      </w:r>
      <w:r w:rsidR="00F5589F">
        <w:t xml:space="preserve">suggest that </w:t>
      </w:r>
      <w:r w:rsidR="00487014">
        <w:t>life histories are taken into account in the assessment process for at least some of these species</w:t>
      </w:r>
      <w:r w:rsidR="00F5589F">
        <w:t>.</w:t>
      </w:r>
      <w:r w:rsidR="00363E8E">
        <w:t xml:space="preserve"> </w:t>
      </w:r>
      <w:r w:rsidR="00ED576B">
        <w:t>Increased</w:t>
      </w:r>
      <w:r>
        <w:t xml:space="preserve"> attention on forage fish </w:t>
      </w:r>
      <w:r w:rsidR="00ED576B">
        <w:t xml:space="preserve">in the science and conservation communities </w:t>
      </w:r>
      <w:r>
        <w:t>over the past decade may also be reflected in the assessment</w:t>
      </w:r>
      <w:r w:rsidR="001A63FF">
        <w:t xml:space="preserve"> reports </w:t>
      </w:r>
      <w:r w:rsidR="001A63FF">
        <w:fldChar w:fldCharType="begin"/>
      </w:r>
      <w:r w:rsidR="00ED576B">
        <w:instrText xml:space="preserve"> ADDIN ZOTERO_ITEM CSL_CITATION {"citationID":"0It8hXLC","properties":{"formattedCitation":"(e.g., Pikitch et al. 2012; Dickey-Collas et al. 2013; Smith et al. 2011)","plainCitation":"(e.g., Pikitch et al. 2012; Dickey-Collas et al. 2013; Smith et al. 2011)"},"citationItems":[{"id":834,"uris":["http://zotero.org/users/1951115/items/QJQQ9VPK"],"uri":["http://zotero.org/users/1951115/items/QJQQ9VPK"],"itemData":{"id":834,"type":"report","title":"Little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E."},{"family":"Sainsbury","given":"K."},{"family":"Steneck","given":"R."}],"issued":{"date-parts":[["2012"]]}},"prefix":"e.g., "},{"id":766,"uris":["http://zotero.org/users/1951115/items/URRRUJD2"],"uri":["http://zotero.org/users/1951115/items/URRRUJD2"],"itemData":{"id":766,"type":"article-journal","title":"Ecosystem-based management objectives for the North Sea: riding the forage fish rollercoaster","container-title":"ICES Journal of Marine Science","DOI":"10.1093/icesjms/fst075","ISSN":"1054-3139 1095-9289","shortTitle":"Ecosystem-based management objectives for the North Sea: riding the forage fish rollercoaster","author":[{"family":"Dickey-Collas","given":"M."},{"family":"Engelhard","given":"G. H."},{"family":"Rindorf","given":"A."},{"family":"Raab","given":"K."},{"family":"Smout","given":"S."},{"family":"Aarts","given":"G."},{"family":"Deurs","given":"M.","non-dropping-particle":"van"},{"family":"Brunel","given":"T."},{"family":"Hoff","given":"A."},{"family":"Lauerburg","given":"R. A. M."},{"family":"Garthe","given":"S."},{"family":"Haste Andersen","given":"K."},{"family":"Scott","given":"F."},{"family":"Kooten","given":"T.","non-dropping-particle":"van"},{"family":"Beare","given":"D."},{"family":"Peck","given":"M. A."}],"issued":{"date-parts":[["2013"]]}}},{"id":1039,"uris":["http://zotero.org/users/1951115/items/4FQ4899Q"],"uri":["http://zotero.org/users/1951115/items/4FQ4899Q"],"itemData":{"id":1039,"type":"article-journal","title":"Impacts of fishing low-trophic level species on marine ecosystems","container-title":"Science","page":"1147-50","volume":"333","issue":"6046","archive_location":"21778363","abstract":"Low-trophic level species account for more than 30% of global fisheries production and contribute substantially to global food security. We used a range of ecosystem models to explore the effects of fishing low-trophic level species on marine ecosystems, including marine mammals and seabirds, and on other commercially important species. In five well-studied ecosystems, we found that fishing these species at conventional maximum sustainable yield (MSY) levels can have large impacts on other parts of the ecosystem, particularly when they constitute a high proportion of the biomass in the ecosystem or are highly connected in the food web. Halving exploitation rates would result in much lower impacts on marine ecosystems while still achieving 80% of MSY.","DOI":"10.1126/science.1209395","ISSN":"1095-9203 (Electronic) 0036-8075 (Linking)","shortTitle":"Impacts of fishing low-trophic level species on marine ecosystems","journalAbbreviation":"Science","language":"eng","author":[{"family":"Smith","given":"A. D."},{"family":"Brown","given":"C. J."},{"family":"Bulman","given":"C. M."},{"family":"Fulton","given":"E. A."},{"family":"Johnson","given":"P."},{"family":"Kaplan","given":"I. C."},{"family":"Lozano-Montes","given":"H."},{"family":"Mackinson","given":"S."},{"family":"Marzloff","given":"M."},{"family":"Shannon","given":"L. J."},{"family":"Shin","given":"Y. J."},{"family":"Tam","given":"J."}],"issued":{"date-parts":[["2011",8,26]]}}}],"schema":"https://github.com/citation-style-language/schema/raw/master/csl-citation.json"} </w:instrText>
      </w:r>
      <w:r w:rsidR="001A63FF">
        <w:fldChar w:fldCharType="separate"/>
      </w:r>
      <w:ins w:id="228" w:author="Microsoft Office User" w:date="2018-01-13T19:56:00Z">
        <w:r w:rsidR="001F49D0">
          <w:rPr>
            <w:noProof/>
          </w:rPr>
          <w:t>(e.g., Pikitch et al. 2012; Dickey-Collas et al. 2013; Smith et al. 2011)</w:t>
        </w:r>
      </w:ins>
      <w:del w:id="229" w:author="Microsoft Office User" w:date="2018-01-13T19:56:00Z">
        <w:r w:rsidR="00ED576B" w:rsidRPr="001F49D0" w:rsidDel="001F49D0">
          <w:rPr>
            <w:noProof/>
          </w:rPr>
          <w:delText>(e.g., Pikitch et al. 2012; Dickey-Collas et al. 2013; Smith et al. 2011)</w:delText>
        </w:r>
      </w:del>
      <w:r w:rsidR="001A63FF">
        <w:fldChar w:fldCharType="end"/>
      </w:r>
      <w:r>
        <w:t xml:space="preserve">.  </w:t>
      </w:r>
    </w:p>
    <w:p w14:paraId="7B6E847A" w14:textId="2E8D1AF9" w:rsidR="00F652E5" w:rsidRDefault="00F652E5" w:rsidP="00F652E5">
      <w:pPr>
        <w:spacing w:line="480" w:lineRule="auto"/>
        <w:ind w:firstLine="720"/>
      </w:pPr>
      <w:r>
        <w:t xml:space="preserve">We found a greater degree of inclusion of </w:t>
      </w:r>
      <w:r w:rsidR="00BB7629">
        <w:t>eco</w:t>
      </w:r>
      <w:r>
        <w:t xml:space="preserve">system considerations than the global review by </w:t>
      </w:r>
      <w:proofErr w:type="spellStart"/>
      <w:r>
        <w:t>Skern-Mauritzen</w:t>
      </w:r>
      <w:proofErr w:type="spellEnd"/>
      <w:r>
        <w:t xml:space="preserve"> et al.</w:t>
      </w:r>
      <w:r w:rsidR="00AB3BC1">
        <w:t xml:space="preserve"> </w:t>
      </w:r>
      <w:r w:rsidR="00AB3BC1">
        <w:fldChar w:fldCharType="begin"/>
      </w:r>
      <w:r w:rsidR="00AB3BC1">
        <w:instrText xml:space="preserve"> ADDIN ZOTERO_ITEM CSL_CITATION {"citationID":"dPkaRgKO","properties":{"formattedCitation":"(2016)","plainCitation":"(2016)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S."}],"issued":{"date-parts":[["2016"]]}},"suppress-author":true}],"schema":"https://github.com/citation-style-language/schema/raw/master/csl-citation.json"} </w:instrText>
      </w:r>
      <w:r w:rsidR="00AB3BC1">
        <w:fldChar w:fldCharType="separate"/>
      </w:r>
      <w:ins w:id="230" w:author="Microsoft Office User" w:date="2018-01-13T19:56:00Z">
        <w:r w:rsidR="001F49D0">
          <w:rPr>
            <w:noProof/>
          </w:rPr>
          <w:t>(2016)</w:t>
        </w:r>
      </w:ins>
      <w:del w:id="231" w:author="Microsoft Office User" w:date="2018-01-13T19:56:00Z">
        <w:r w:rsidR="00AB3BC1" w:rsidRPr="001F49D0" w:rsidDel="001F49D0">
          <w:rPr>
            <w:noProof/>
          </w:rPr>
          <w:delText>(2016)</w:delText>
        </w:r>
      </w:del>
      <w:r w:rsidR="00AB3BC1">
        <w:fldChar w:fldCharType="end"/>
      </w:r>
      <w:r>
        <w:t xml:space="preserve">, using our broader definitions of inclusion and ecosystem information types.  The context surrounding ecosystem considerations in </w:t>
      </w:r>
      <w:r w:rsidR="00900E09">
        <w:t xml:space="preserve">European (ICES) </w:t>
      </w:r>
      <w:r>
        <w:t>assessments they described is similar to what we found</w:t>
      </w:r>
      <w:r w:rsidR="00900E09">
        <w:t xml:space="preserve"> in the U.S. context</w:t>
      </w:r>
      <w:r>
        <w:t xml:space="preserve">, however.  </w:t>
      </w:r>
      <w:proofErr w:type="spellStart"/>
      <w:r>
        <w:t>Skern-Mauritzen</w:t>
      </w:r>
      <w:proofErr w:type="spellEnd"/>
      <w:r>
        <w:t xml:space="preserve"> et al. (2016) note</w:t>
      </w:r>
      <w:r w:rsidR="00AB3BC1">
        <w:t>d</w:t>
      </w:r>
      <w:r>
        <w:t xml:space="preserve"> that inclusion of interactions has been primarily a bottom-up process, driven first by scientific support in the literature, then data availability, and then interest and </w:t>
      </w:r>
      <w:r>
        <w:lastRenderedPageBreak/>
        <w:t>inclusion in the assessment model.  They also found that qualitative inclusion of ecosystem effects on stock productivity was more common</w:t>
      </w:r>
      <w:r w:rsidR="00AB3BC1">
        <w:t xml:space="preserve"> than quantitative inclusion, although they did not quantify those differences.  Their results and ours </w:t>
      </w:r>
      <w:r>
        <w:t xml:space="preserve">suggest that there are likely more opportunities to include and evaluate relationships </w:t>
      </w:r>
      <w:r w:rsidR="00AB3BC1">
        <w:t xml:space="preserve">between harvested species and their ecosystems </w:t>
      </w:r>
      <w:r>
        <w:t>moving forward.</w:t>
      </w:r>
    </w:p>
    <w:p w14:paraId="12261811" w14:textId="33B90DDD" w:rsidR="00433502" w:rsidRDefault="006217B5" w:rsidP="00433502">
      <w:pPr>
        <w:spacing w:line="480" w:lineRule="auto"/>
        <w:ind w:firstLine="720"/>
      </w:pPr>
      <w:r w:rsidRPr="002C5330">
        <w:t>Given the examples we identified in U.S. assessments for expanding assessment models</w:t>
      </w:r>
      <w:r w:rsidR="00AB3BC1">
        <w:t xml:space="preserve"> to include more ecosystem considerations</w:t>
      </w:r>
      <w:r w:rsidRPr="002C5330">
        <w:t xml:space="preserve">, an important next step </w:t>
      </w:r>
      <w:r w:rsidR="00AB3BC1">
        <w:t>will be</w:t>
      </w:r>
      <w:r w:rsidRPr="002C5330">
        <w:t xml:space="preserve"> to identify how and when </w:t>
      </w:r>
      <w:r w:rsidR="00AB3BC1">
        <w:t xml:space="preserve">to include ecosystem </w:t>
      </w:r>
      <w:r w:rsidR="00DE2DD9">
        <w:t>data</w:t>
      </w:r>
      <w:r w:rsidR="002C5330" w:rsidRPr="002C5330">
        <w:t xml:space="preserve">.  </w:t>
      </w:r>
      <w:r w:rsidR="00AB3BC1">
        <w:t>I</w:t>
      </w:r>
      <w:r w:rsidR="002C5330" w:rsidRPr="002C5330">
        <w:t>ncluding additiona</w:t>
      </w:r>
      <w:r w:rsidRPr="002C5330">
        <w:t>l</w:t>
      </w:r>
      <w:r w:rsidR="00AB3BC1">
        <w:t xml:space="preserve"> ecosystem information in assessment models</w:t>
      </w:r>
      <w:r w:rsidRPr="002C5330">
        <w:t xml:space="preserve"> does not always improve </w:t>
      </w:r>
      <w:r w:rsidR="00AB3BC1">
        <w:t>the accuracy or predictive capacity of models</w:t>
      </w:r>
      <w:r w:rsidRPr="002C5330">
        <w:t xml:space="preserve"> </w:t>
      </w:r>
      <w:r w:rsidRPr="002C5330">
        <w:fldChar w:fldCharType="begin"/>
      </w:r>
      <w:r w:rsidR="002C5330" w:rsidRPr="002C5330">
        <w:instrText xml:space="preserve"> ADDIN ZOTERO_ITEM CSL_CITATION {"citationID":"8uRFEfce","properties":{"formattedCitation":"(Punt 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Pr="002C5330">
        <w:fldChar w:fldCharType="separate"/>
      </w:r>
      <w:ins w:id="232" w:author="Microsoft Office User" w:date="2018-01-13T19:56:00Z">
        <w:r w:rsidR="001F49D0">
          <w:rPr>
            <w:noProof/>
          </w:rPr>
          <w:t>(Punt et al. 2014)</w:t>
        </w:r>
      </w:ins>
      <w:del w:id="233" w:author="Microsoft Office User" w:date="2018-01-13T19:56:00Z">
        <w:r w:rsidR="002C5330" w:rsidRPr="001F49D0" w:rsidDel="001F49D0">
          <w:rPr>
            <w:noProof/>
          </w:rPr>
          <w:delText>(Punt et al. 2014)</w:delText>
        </w:r>
      </w:del>
      <w:r w:rsidRPr="002C5330">
        <w:fldChar w:fldCharType="end"/>
      </w:r>
      <w:r w:rsidR="002C5330" w:rsidRPr="002C5330">
        <w:t xml:space="preserve">.  </w:t>
      </w:r>
      <w:r w:rsidR="002C5330">
        <w:t xml:space="preserve">However, </w:t>
      </w:r>
      <w:r w:rsidR="00AB3BC1">
        <w:t xml:space="preserve">a risk analysis and prioritization framework could be used to triage species most likely </w:t>
      </w:r>
      <w:r w:rsidR="00243C46">
        <w:t xml:space="preserve">to </w:t>
      </w:r>
      <w:r w:rsidR="00AB3BC1">
        <w:t xml:space="preserve">benefit </w:t>
      </w:r>
      <w:r w:rsidR="002C5330">
        <w:t xml:space="preserve">from </w:t>
      </w:r>
      <w:r w:rsidR="00AB3BC1">
        <w:t xml:space="preserve">greater consideration of fishery and ecosystem interactions. </w:t>
      </w:r>
      <w:r w:rsidR="00DE2DD9">
        <w:t xml:space="preserve">For example, </w:t>
      </w:r>
      <w:r w:rsidR="002C5330">
        <w:t xml:space="preserve">NOAA’s </w:t>
      </w:r>
      <w:r w:rsidR="005078D6">
        <w:t xml:space="preserve">recent Stock Assessment Improvement Plan </w:t>
      </w:r>
      <w:r w:rsidR="002C5330">
        <w:t xml:space="preserve">(NOAA 2017) </w:t>
      </w:r>
      <w:r w:rsidR="00AB3BC1">
        <w:t>recommends</w:t>
      </w:r>
      <w:r w:rsidR="002C5330">
        <w:t xml:space="preserve"> a very simple framework for scoring species based on their ecosystem importance (trophic linkages), recruitment variability (likelihood of being linked to environmental driver), and habitat associations.  </w:t>
      </w:r>
      <w:r w:rsidR="00AB3BC1">
        <w:t>Implementing t</w:t>
      </w:r>
      <w:r w:rsidR="002C5330">
        <w:t xml:space="preserve">his kind of approach may be useful </w:t>
      </w:r>
      <w:r w:rsidR="00AB3BC1">
        <w:t xml:space="preserve">for NMFS and their Council partners </w:t>
      </w:r>
      <w:r w:rsidR="002C5330">
        <w:t>to</w:t>
      </w:r>
      <w:r w:rsidR="005078D6">
        <w:t xml:space="preserve"> </w:t>
      </w:r>
      <w:r w:rsidR="00AB3BC1">
        <w:t xml:space="preserve">quickly screen </w:t>
      </w:r>
      <w:r w:rsidR="002C5330">
        <w:t xml:space="preserve">species to identify </w:t>
      </w:r>
      <w:r w:rsidR="00AB3BC1">
        <w:t>candidates</w:t>
      </w:r>
      <w:r w:rsidR="002C5330">
        <w:t xml:space="preserve"> for expanding assessments. </w:t>
      </w:r>
    </w:p>
    <w:p w14:paraId="5A9F6B9C" w14:textId="06ADF2B5" w:rsidR="00F5589F" w:rsidRDefault="002C5330" w:rsidP="00363E8E">
      <w:pPr>
        <w:spacing w:line="480" w:lineRule="auto"/>
        <w:ind w:firstLine="720"/>
        <w:contextualSpacing/>
      </w:pPr>
      <w:r>
        <w:t xml:space="preserve">Governance and institutional challenges are often referred to </w:t>
      </w:r>
      <w:r w:rsidR="00001CD0">
        <w:t>as barriers to implementing</w:t>
      </w:r>
      <w:r>
        <w:t xml:space="preserve"> EBFM </w:t>
      </w:r>
      <w:r w:rsidR="00001CD0">
        <w:fldChar w:fldCharType="begin"/>
      </w:r>
      <w:r w:rsidR="00CD47D7">
        <w:instrText xml:space="preserve"> ADDIN ZOTERO_ITEM CSL_CITATION {"citationID":"vRep0vNU","properties":{"formattedCitation":"(Bundy et al. 2008; R. Hilborn, Orensanz, and Parma 2005; Olsson, Folke, and Hughes 2008)","plainCitation":"(Bundy et al. 2008; R. Hilborn, Orensanz, and Parma 2005; Olsson, Folke, and Hughes 2008)"},"citationItems":[{"id":268,"uris":["http://zotero.org/users/1951115/items/PB9DSWNB"],"uri":["http://zotero.org/users/1951115/items/PB9DSWNB"],"itemData":{"id":268,"type":"article-journal","title":"If science is not the answer, what is? An alternative governance model for the world's fisheries","container-title":"Frontiers in Ecology and the Environment","page":"152–155","volume":"6","issue":"3","source":"Google Scholar","shortTitle":"If science is not the answer, what is?","author":[{"family":"Bundy","given":"Alida"},{"family":"Chuenpagdee","given":"Ratana"},{"family":"Jentoft","given":"Svein"},{"family":"Mahon","given":"Robin"}],"issued":{"date-parts":[["2008"]]}}},{"id":2079,"uris":["http://zotero.org/users/1951115/items/WGUI5HUV"],"uri":["http://zotero.org/users/1951115/items/WGUI5HUV"],"itemData":{"id":2079,"type":"article-journal","title":"Institutions, incentives and the future of fisheries","container-title":"Philosophical Transactions of the Royal Society of London, Series B: Biological Sciences","page":"47-57","volume":"360","shortTitle":"Institutions, incentives and the future of fisheries","author":[{"family":"Hilborn","given":"R."},{"family":"Orensanz","given":"J.M."},{"family":"Parma","given":"A.M."}],"issued":{"date-parts":[["2005"]]}}},{"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01CD0">
        <w:fldChar w:fldCharType="separate"/>
      </w:r>
      <w:ins w:id="234" w:author="Microsoft Office User" w:date="2018-01-13T19:56:00Z">
        <w:r w:rsidR="001F49D0">
          <w:rPr>
            <w:noProof/>
          </w:rPr>
          <w:t>(Bundy et al. 2008; R. Hilborn, Orensanz, and Parma 2005; Olsson, Folke, and Hughes 2008)</w:t>
        </w:r>
      </w:ins>
      <w:del w:id="235" w:author="Microsoft Office User" w:date="2018-01-13T19:56:00Z">
        <w:r w:rsidR="00CD47D7" w:rsidRPr="001F49D0" w:rsidDel="001F49D0">
          <w:rPr>
            <w:noProof/>
          </w:rPr>
          <w:delText>(Bundy et al. 2008; R. Hilborn, Orensanz, and Parma 2005; Olsson, Folke, and Hughes 2008)</w:delText>
        </w:r>
      </w:del>
      <w:r w:rsidR="00001CD0">
        <w:fldChar w:fldCharType="end"/>
      </w:r>
      <w:r>
        <w:t xml:space="preserve"> and </w:t>
      </w:r>
      <w:r w:rsidR="00CD47D7">
        <w:t xml:space="preserve">some of these may occur within the stock assessment process itself, </w:t>
      </w:r>
      <w:r>
        <w:t xml:space="preserve">limiting further inclusion of ecosystem considerations in assessment models.  For example, skepticism about new approaches is inherent to the process of science and particularly to EBFM </w:t>
      </w:r>
      <w:r w:rsidR="00CD47D7">
        <w:fldChar w:fldCharType="begin"/>
      </w:r>
      <w:r w:rsidR="00CD47D7">
        <w:instrText xml:space="preserve"> ADDIN ZOTERO_ITEM CSL_CITATION {"citationID":"U0BPJ1Wr","properties":{"formattedCitation":"(Ray Hilborn 2011)","plainCitation":"(Ray Hilborn 2011)"},"citationItems":[{"id":101,"uris":["http://zotero.org/users/1951115/items/R7WZUHHA"],"uri":["http://zotero.org/users/1951115/items/R7WZUHHA"],"itemData":{"id":101,"type":"article-journal","title":"Future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management","author":[{"family":"Hilborn","given":"Ray"}],"issued":{"date-parts":[["2011"]]}}}],"schema":"https://github.com/citation-style-language/schema/raw/master/csl-citation.json"} </w:instrText>
      </w:r>
      <w:r w:rsidR="00CD47D7">
        <w:fldChar w:fldCharType="separate"/>
      </w:r>
      <w:ins w:id="236" w:author="Microsoft Office User" w:date="2018-01-13T19:56:00Z">
        <w:r w:rsidR="001F49D0">
          <w:rPr>
            <w:noProof/>
          </w:rPr>
          <w:t>(Ray Hilborn 2011)</w:t>
        </w:r>
      </w:ins>
      <w:del w:id="237" w:author="Microsoft Office User" w:date="2018-01-13T19:56:00Z">
        <w:r w:rsidR="00CD47D7" w:rsidRPr="001F49D0" w:rsidDel="001F49D0">
          <w:rPr>
            <w:noProof/>
          </w:rPr>
          <w:delText>(Ray Hilborn 2011)</w:delText>
        </w:r>
      </w:del>
      <w:r w:rsidR="00CD47D7">
        <w:fldChar w:fldCharType="end"/>
      </w:r>
      <w:r w:rsidR="00CD47D7">
        <w:t xml:space="preserve">. </w:t>
      </w:r>
      <w:r w:rsidR="00795F6E">
        <w:t xml:space="preserve">Moreover, fisheries science has been strongly influenced by statistical inference, where the goal is to describe observed data with as simple a model as possible </w:t>
      </w:r>
      <w:r w:rsidR="00795F6E">
        <w:fldChar w:fldCharType="begin"/>
      </w:r>
      <w:r w:rsidR="00795F6E">
        <w:instrText xml:space="preserve"> ADDIN ZOTERO_ITEM CSL_CITATION {"citationID":"thSsk0OO","properties":{"formattedCitation":"(Kuparinen et al. 2012; Burnham and Anderson 1998)","plainCitation":"(Kuparinen et al. 2012; Burnham and Anderson 1998)"},"citationItems":[{"id":6198,"uris":["http://zotero.org/users/1951115/items/EAN7T8PB"],"uri":["http://zotero.org/users/1951115/items/EAN7T8PB"],"itemData":{"id":6198,"type":"article-journal","title":"Increasing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A."},{"family":"Kuikka","given":"Sakari"}],"issued":{"date-parts":[["2012",6,1]]}}},{"id":3213,"uris":["http://zotero.org/users/1951115/items/Q5FJ8XRQ"],"uri":["http://zotero.org/users/1951115/items/Q5FJ8XRQ"],"itemData":{"id":3213,"type":"book","title":"Model Selection and Inference: A practical Information-Theoretic Approach","publisher":"Springer-Verlag","publisher-place":"New York","number-of-pages":"353","event-place":"New York","shortTitle":"Model Selection and Inference: A practical Information-Theoretic Approach","author":[{"family":"Burnham","given":"K.P."},{"family":"Anderson","given":"D.R."}],"issued":{"date-parts":[["1998"]]}}}],"schema":"https://github.com/citation-style-language/schema/raw/master/csl-citation.json"} </w:instrText>
      </w:r>
      <w:r w:rsidR="00795F6E">
        <w:fldChar w:fldCharType="separate"/>
      </w:r>
      <w:ins w:id="238" w:author="Microsoft Office User" w:date="2018-01-13T19:56:00Z">
        <w:r w:rsidR="001F49D0">
          <w:rPr>
            <w:noProof/>
          </w:rPr>
          <w:t>(Kuparinen et al. 2012; Burnham and Anderson 1998)</w:t>
        </w:r>
      </w:ins>
      <w:del w:id="239" w:author="Microsoft Office User" w:date="2018-01-13T19:56:00Z">
        <w:r w:rsidR="00795F6E" w:rsidRPr="001F49D0" w:rsidDel="001F49D0">
          <w:rPr>
            <w:noProof/>
          </w:rPr>
          <w:delText>(Kuparinen et al. 2012; Burnham and Anderson 1998)</w:delText>
        </w:r>
      </w:del>
      <w:r w:rsidR="00795F6E">
        <w:fldChar w:fldCharType="end"/>
      </w:r>
      <w:r w:rsidR="00795F6E">
        <w:t>.</w:t>
      </w:r>
      <w:r w:rsidR="00CD47D7">
        <w:t xml:space="preserve"> </w:t>
      </w:r>
      <w:r w:rsidR="00795F6E">
        <w:t xml:space="preserve">Any new models, data, or tools are also subject to </w:t>
      </w:r>
      <w:r w:rsidR="00CD47D7">
        <w:t xml:space="preserve">reviews by Fishery Management Councils Science and Statistical Committee and outside reviewers. </w:t>
      </w:r>
      <w:r w:rsidR="00795F6E">
        <w:t xml:space="preserve">Together, these factors </w:t>
      </w:r>
      <w:r>
        <w:t xml:space="preserve">protect </w:t>
      </w:r>
      <w:r w:rsidR="00CD47D7">
        <w:t>an important</w:t>
      </w:r>
      <w:r>
        <w:t xml:space="preserve"> process </w:t>
      </w:r>
      <w:r w:rsidR="00795F6E">
        <w:t>influencing management de</w:t>
      </w:r>
      <w:r w:rsidR="00CD47D7">
        <w:t>cisions and ensure the use of</w:t>
      </w:r>
      <w:r>
        <w:t xml:space="preserve"> “best available science</w:t>
      </w:r>
      <w:r w:rsidR="00CD47D7">
        <w:t>.</w:t>
      </w:r>
      <w:r>
        <w:t xml:space="preserve">” </w:t>
      </w:r>
      <w:r w:rsidR="00CD47D7">
        <w:t xml:space="preserve">An unintended consequence may be that </w:t>
      </w:r>
      <w:r w:rsidR="008B0726">
        <w:t>this high burden of proof presents an obstacle</w:t>
      </w:r>
      <w:r w:rsidR="00795F6E">
        <w:t xml:space="preserve"> to</w:t>
      </w:r>
      <w:r w:rsidR="00C42518">
        <w:t xml:space="preserve"> even positive</w:t>
      </w:r>
      <w:r>
        <w:t xml:space="preserve"> change</w:t>
      </w:r>
      <w:r w:rsidR="00C42518">
        <w:t>s</w:t>
      </w:r>
      <w:r>
        <w:t xml:space="preserve">.  </w:t>
      </w:r>
    </w:p>
    <w:p w14:paraId="5E8E13D3" w14:textId="3E630DEC" w:rsidR="009D07C8" w:rsidRDefault="009908F3" w:rsidP="00906A69">
      <w:pPr>
        <w:spacing w:line="480" w:lineRule="auto"/>
        <w:ind w:firstLine="720"/>
        <w:contextualSpacing/>
      </w:pPr>
      <w:r>
        <w:lastRenderedPageBreak/>
        <w:t>Developing new stock ass</w:t>
      </w:r>
      <w:r w:rsidR="007B504D">
        <w:t xml:space="preserve">essment models and data sources </w:t>
      </w:r>
      <w:r>
        <w:t xml:space="preserve">to inform them is a </w:t>
      </w:r>
      <w:r w:rsidR="00BC321E">
        <w:t xml:space="preserve">complex and </w:t>
      </w:r>
      <w:r>
        <w:t xml:space="preserve">creative </w:t>
      </w:r>
      <w:r w:rsidR="007B504D">
        <w:t xml:space="preserve">scientific </w:t>
      </w:r>
      <w:r>
        <w:t>process</w:t>
      </w:r>
      <w:r w:rsidR="00A14213">
        <w:t xml:space="preserve">. </w:t>
      </w:r>
      <w:r>
        <w:t>Creativity r</w:t>
      </w:r>
      <w:r w:rsidR="00A14213">
        <w:t>esearch suggests that n</w:t>
      </w:r>
      <w:r w:rsidR="00511590">
        <w:t xml:space="preserve">egative emotions </w:t>
      </w:r>
      <w:r w:rsidR="00A14213">
        <w:t xml:space="preserve">(such as those created by negative feedback from reviewers, or fears </w:t>
      </w:r>
      <w:r w:rsidR="00BC321E">
        <w:t>generated by</w:t>
      </w:r>
      <w:r w:rsidR="00A14213">
        <w:t xml:space="preserve"> large changes in stock status) can motivate improvement, </w:t>
      </w:r>
      <w:r w:rsidR="00511590">
        <w:t xml:space="preserve">for which creativity is required </w:t>
      </w:r>
      <w:r>
        <w:fldChar w:fldCharType="begin"/>
      </w:r>
      <w:r w:rsidR="00550B8B">
        <w:instrText xml:space="preserve"> ADDIN ZOTERO_ITEM CSL_CITATION {"citationID":"JG5pW5Ej","properties":{"formattedCitation":"(Rasulzada 2014)","plainCitation":"(Rasulzada 2014)"},"citationItems":[{"id":6117,"uris":["http://zotero.org/users/1951115/items/FRIBJV3G"],"uri":["http://zotero.org/users/1951115/items/FRIBJV3G"],"itemData":{"id":6117,"type":"article-journal","title":"Creativity at work and its relation to well-being","container-title":"Creativity research: An interdisciplinary and multidisciplinary research handbook","page":"171–190","source":"Google Scholar","author":[{"family":"Rasulzada","given":"Farida"}],"issued":{"date-parts":[["2014"]]}}}],"schema":"https://github.com/citation-style-language/schema/raw/master/csl-citation.json"} </w:instrText>
      </w:r>
      <w:r>
        <w:fldChar w:fldCharType="separate"/>
      </w:r>
      <w:ins w:id="240" w:author="Microsoft Office User" w:date="2018-01-13T19:56:00Z">
        <w:r w:rsidR="001F49D0">
          <w:rPr>
            <w:noProof/>
          </w:rPr>
          <w:t>(Rasulzada 2014)</w:t>
        </w:r>
      </w:ins>
      <w:del w:id="241" w:author="Microsoft Office User" w:date="2018-01-13T19:56:00Z">
        <w:r w:rsidR="00550B8B" w:rsidRPr="001F49D0" w:rsidDel="001F49D0">
          <w:rPr>
            <w:noProof/>
          </w:rPr>
          <w:delText>(Rasulzada 2014)</w:delText>
        </w:r>
      </w:del>
      <w:r>
        <w:fldChar w:fldCharType="end"/>
      </w:r>
      <w:r w:rsidR="00BC321E">
        <w:t>.</w:t>
      </w:r>
      <w:r w:rsidR="00511590">
        <w:t xml:space="preserve"> But, stress </w:t>
      </w:r>
      <w:r w:rsidR="00A14213">
        <w:t xml:space="preserve">(such as that created by being asked to produce results under very tight deadlines and in a public arena) </w:t>
      </w:r>
      <w:r w:rsidR="00511590">
        <w:t xml:space="preserve">can </w:t>
      </w:r>
      <w:r w:rsidR="00C63AD9">
        <w:t xml:space="preserve">also </w:t>
      </w:r>
      <w:r w:rsidR="00511590">
        <w:t>reduce creativity by reducing cognit</w:t>
      </w:r>
      <w:r w:rsidR="00887D97">
        <w:t xml:space="preserve">ive resources </w:t>
      </w:r>
      <w:r w:rsidR="00887D97">
        <w:fldChar w:fldCharType="begin"/>
      </w:r>
      <w:r w:rsidR="00887D97">
        <w:instrText xml:space="preserve"> ADDIN ZOTERO_ITEM CSL_CITATION {"citationID":"iAoBy95i","properties":{"formattedCitation":"(Fredrickson 2004)","plainCitation":"(Fredrickson 2004)"},"citationItems":[{"id":6299,"uris":["http://zotero.org/users/1951115/items/3GXVXQU7"],"uri":["http://zotero.org/users/1951115/items/3GXVXQU7"],"itemData":{"id":6299,"type":"article-journal","title":"The broaden-and-build theory of positive emotions.","container-title":"Philosophical Transactions of the Royal Society B: Biological Sciences","page":"1367","volume":"359","issue":"1449","source":"Google Scholar","author":[{"family":"Fredrickson","given":"Barbara L."}],"issued":{"date-parts":[["2004"]]}}}],"schema":"https://github.com/citation-style-language/schema/raw/master/csl-citation.json"} </w:instrText>
      </w:r>
      <w:r w:rsidR="00887D97">
        <w:fldChar w:fldCharType="separate"/>
      </w:r>
      <w:ins w:id="242" w:author="Microsoft Office User" w:date="2018-01-13T19:56:00Z">
        <w:r w:rsidR="001F49D0">
          <w:rPr>
            <w:noProof/>
          </w:rPr>
          <w:t>(Fredrickson 2004)</w:t>
        </w:r>
      </w:ins>
      <w:del w:id="243" w:author="Microsoft Office User" w:date="2018-01-13T19:56:00Z">
        <w:r w:rsidR="00887D97" w:rsidRPr="001F49D0" w:rsidDel="001F49D0">
          <w:rPr>
            <w:noProof/>
          </w:rPr>
          <w:delText>(Fredrickson 2004)</w:delText>
        </w:r>
      </w:del>
      <w:r w:rsidR="00887D97">
        <w:fldChar w:fldCharType="end"/>
      </w:r>
      <w:r w:rsidR="001A6227">
        <w:t xml:space="preserve">. </w:t>
      </w:r>
      <w:r w:rsidR="00511590">
        <w:t>Bureaucratic climate</w:t>
      </w:r>
      <w:r w:rsidR="001A6227">
        <w:t>s</w:t>
      </w:r>
      <w:r w:rsidR="00511590">
        <w:t xml:space="preserve"> can t</w:t>
      </w:r>
      <w:r w:rsidR="001A6227">
        <w:t>hreaten employee creativity</w:t>
      </w:r>
      <w:r w:rsidR="00C63AD9">
        <w:t xml:space="preserve"> </w:t>
      </w:r>
      <w:r w:rsidR="00884D69">
        <w:t xml:space="preserve">by fostering </w:t>
      </w:r>
      <w:r w:rsidR="007B504D">
        <w:t xml:space="preserve">a </w:t>
      </w:r>
      <w:r w:rsidR="00884D69">
        <w:t xml:space="preserve">fear of </w:t>
      </w:r>
      <w:r w:rsidR="001A6227">
        <w:t xml:space="preserve">failure and risk avoidance </w:t>
      </w:r>
      <w:r w:rsidR="007B504D">
        <w:fldChar w:fldCharType="begin"/>
      </w:r>
      <w:r w:rsidR="007B504D">
        <w:instrText xml:space="preserve"> ADDIN ZOTERO_ITEM CSL_CITATION {"citationID":"e9bML69N","properties":{"formattedCitation":"(Ford 1996)","plainCitation":"(Ford 1996)"},"citationItems":[{"id":6301,"uris":["http://zotero.org/users/1951115/items/6DZ2DCGJ"],"uri":["http://zotero.org/users/1951115/items/6DZ2DCGJ"],"itemData":{"id":6301,"type":"article-journal","title":"A theory of individual creative action in multiple social domains","container-title":"Academy of Management review","page":"1112–1142","volume":"21","issue":"4","source":"Google Scholar","author":[{"family":"Ford","given":"Cameron M."}],"issued":{"date-parts":[["1996"]]}}}],"schema":"https://github.com/citation-style-language/schema/raw/master/csl-citation.json"} </w:instrText>
      </w:r>
      <w:r w:rsidR="007B504D">
        <w:fldChar w:fldCharType="separate"/>
      </w:r>
      <w:ins w:id="244" w:author="Microsoft Office User" w:date="2018-01-13T19:56:00Z">
        <w:r w:rsidR="001F49D0">
          <w:rPr>
            <w:noProof/>
          </w:rPr>
          <w:t>(Ford 1996)</w:t>
        </w:r>
      </w:ins>
      <w:del w:id="245" w:author="Microsoft Office User" w:date="2018-01-13T19:56:00Z">
        <w:r w:rsidR="007B504D" w:rsidRPr="001F49D0" w:rsidDel="001F49D0">
          <w:rPr>
            <w:noProof/>
          </w:rPr>
          <w:delText>(Ford 1996)</w:delText>
        </w:r>
      </w:del>
      <w:r w:rsidR="007B504D">
        <w:fldChar w:fldCharType="end"/>
      </w:r>
      <w:r w:rsidR="007B504D">
        <w:t>. Considering</w:t>
      </w:r>
      <w:r w:rsidR="001A6227">
        <w:t xml:space="preserve"> the </w:t>
      </w:r>
      <w:r w:rsidR="007B504D">
        <w:t xml:space="preserve">institutional </w:t>
      </w:r>
      <w:r w:rsidR="001A6227">
        <w:t xml:space="preserve">context surrounding </w:t>
      </w:r>
      <w:r w:rsidR="00C01250">
        <w:t>stock assessment</w:t>
      </w:r>
      <w:r w:rsidR="007B504D">
        <w:t>s</w:t>
      </w:r>
      <w:r w:rsidR="00C01250">
        <w:t xml:space="preserve"> </w:t>
      </w:r>
      <w:r w:rsidR="007B504D">
        <w:t xml:space="preserve">could create opportunities to improve the process.  For example, </w:t>
      </w:r>
      <w:r w:rsidR="00562146">
        <w:t xml:space="preserve">exploring potential ecosystem expansions to assessment models </w:t>
      </w:r>
      <w:r w:rsidR="008E0FDD">
        <w:t xml:space="preserve">first </w:t>
      </w:r>
      <w:r w:rsidR="00562146">
        <w:t xml:space="preserve">using management strategy evaluations </w:t>
      </w:r>
      <w:r w:rsidR="008E0FDD">
        <w:t>can provide some breathing room</w:t>
      </w:r>
      <w:r w:rsidR="00562146">
        <w:t xml:space="preserve"> from the </w:t>
      </w:r>
      <w:r w:rsidR="008E0FDD">
        <w:t xml:space="preserve">management decisions on </w:t>
      </w:r>
      <w:r w:rsidR="00562146">
        <w:t>catch-levels</w:t>
      </w:r>
      <w:r w:rsidR="008E0FDD">
        <w:t xml:space="preserve">. Including ecosystem scientists on assessment teams is another way to encourage broader ecosystem considerations.  </w:t>
      </w:r>
      <w:r w:rsidR="00C01250">
        <w:t xml:space="preserve"> </w:t>
      </w:r>
      <w:r w:rsidR="008E0FDD">
        <w:t>Some</w:t>
      </w:r>
      <w:r w:rsidR="00C01250">
        <w:t xml:space="preserve"> regions</w:t>
      </w:r>
      <w:r w:rsidR="00F34994">
        <w:t xml:space="preserve"> have developed terms of reference </w:t>
      </w:r>
      <w:r w:rsidR="008E0FDD">
        <w:t xml:space="preserve">for assessments </w:t>
      </w:r>
      <w:r w:rsidR="00F34994">
        <w:t xml:space="preserve">that recommend </w:t>
      </w:r>
      <w:r w:rsidR="004150BB">
        <w:t>consult</w:t>
      </w:r>
      <w:r w:rsidR="008E0FDD">
        <w:t>ing with or including</w:t>
      </w:r>
      <w:r w:rsidR="004150BB">
        <w:t xml:space="preserve"> ecosystem scientists</w:t>
      </w:r>
      <w:r w:rsidR="008E0FDD">
        <w:t xml:space="preserve"> (</w:t>
      </w:r>
      <w:proofErr w:type="spellStart"/>
      <w:r w:rsidR="008E0FDD">
        <w:t>eg</w:t>
      </w:r>
      <w:proofErr w:type="spellEnd"/>
      <w:r w:rsidR="008E0FDD">
        <w:t>. Pacific Council, 2017, o</w:t>
      </w:r>
      <w:r w:rsidR="004150BB">
        <w:t>t</w:t>
      </w:r>
      <w:r w:rsidR="008E0FDD">
        <w:t>h</w:t>
      </w:r>
      <w:r w:rsidR="004150BB">
        <w:t>ers?)</w:t>
      </w:r>
      <w:r w:rsidR="008B0726">
        <w:t xml:space="preserve"> or explicitly require ecosystem factors to be considered.  For example, the 2014 butterfish assessment </w:t>
      </w:r>
      <w:commentRangeStart w:id="246"/>
      <w:r w:rsidR="008B0726">
        <w:t>included the following term of reference</w:t>
      </w:r>
      <w:commentRangeEnd w:id="246"/>
      <w:r w:rsidR="00906A69">
        <w:rPr>
          <w:rStyle w:val="CommentReference"/>
          <w:rFonts w:ascii="Times New Roman" w:hAnsi="Times New Roman"/>
        </w:rPr>
        <w:commentReference w:id="246"/>
      </w:r>
      <w:r w:rsidR="008B0726">
        <w:t>: “</w:t>
      </w:r>
      <w:r w:rsidR="00906A69">
        <w:t>3. Characterize oceanographic and habitat data as it pertains to butterfish distribution and availability. If possible, integrate the results into the stock assessment (TOR-5).”</w:t>
      </w:r>
    </w:p>
    <w:p w14:paraId="5A8B8834" w14:textId="2C7A881B" w:rsidR="00816842" w:rsidRDefault="00816842" w:rsidP="00A14213">
      <w:pPr>
        <w:spacing w:line="480" w:lineRule="auto"/>
        <w:ind w:firstLine="720"/>
        <w:contextualSpacing/>
      </w:pPr>
      <w:commentRangeStart w:id="247"/>
      <w:r>
        <w:t xml:space="preserve">One productive approach to expanding the use of ecosystem considerations in stock assessments is to develop separate “research” and “operational” tracks for stock assessments.  Research track assessments would have greater flexibility to innovate without being constrained by the tight timelines and need for demonstrated robustness associated with operational assessments and their formal review process.  A mechanism would be needed to </w:t>
      </w:r>
      <w:r w:rsidR="007F4AB6">
        <w:t>move successful innovations from the research track into the operational assessment.  Currently, “benchmark” assessments provide some opportunity to innovate, but they are still constrained by the existing review process and intense assessment schedule.</w:t>
      </w:r>
      <w:r>
        <w:t xml:space="preserve"> </w:t>
      </w:r>
      <w:commentRangeEnd w:id="247"/>
      <w:r w:rsidR="007F4AB6">
        <w:rPr>
          <w:rStyle w:val="CommentReference"/>
          <w:rFonts w:ascii="Times New Roman" w:hAnsi="Times New Roman"/>
        </w:rPr>
        <w:commentReference w:id="247"/>
      </w:r>
    </w:p>
    <w:p w14:paraId="5ADCE470" w14:textId="6CBF6382" w:rsidR="004150BB" w:rsidRDefault="004150BB" w:rsidP="00A14213">
      <w:pPr>
        <w:spacing w:line="480" w:lineRule="auto"/>
        <w:ind w:firstLine="720"/>
        <w:contextualSpacing/>
      </w:pPr>
      <w:r>
        <w:t>Expanding stock assessments to include more consideration of fishery and ecosystem intera</w:t>
      </w:r>
      <w:r w:rsidR="007B504D">
        <w:t>c</w:t>
      </w:r>
      <w:r>
        <w:t>tions is only one way these considerations can influence the management pr</w:t>
      </w:r>
      <w:r w:rsidR="008E0FDD">
        <w:t>ocess.  Others may be equally or</w:t>
      </w:r>
      <w:r>
        <w:t xml:space="preserve"> more influential.  Stock assessments </w:t>
      </w:r>
      <w:r w:rsidR="00906A69">
        <w:t xml:space="preserve">estimate stock status relative to reference </w:t>
      </w:r>
      <w:r w:rsidR="00906A69">
        <w:lastRenderedPageBreak/>
        <w:t>points</w:t>
      </w:r>
      <w:r>
        <w:t xml:space="preserve">, which </w:t>
      </w:r>
      <w:r w:rsidR="00906A69">
        <w:t xml:space="preserve">in turn </w:t>
      </w:r>
      <w:r>
        <w:t xml:space="preserve">influences the recommended catch.  </w:t>
      </w:r>
      <w:r w:rsidR="00906A69">
        <w:t xml:space="preserve">This influence of estimated status on recommended catch is made explicit in harvest control rules.  </w:t>
      </w:r>
      <w:r>
        <w:t xml:space="preserve">The form of the control rule (how catch should change with biomass), and reference points (targets or limits) </w:t>
      </w:r>
      <w:r w:rsidR="008E0FDD">
        <w:t>are another target for including</w:t>
      </w:r>
      <w:r>
        <w:t xml:space="preserve"> ecosystem information</w:t>
      </w:r>
      <w:r w:rsidR="007164AB">
        <w:t xml:space="preserve"> </w:t>
      </w:r>
      <w:r w:rsidR="007164AB">
        <w:fldChar w:fldCharType="begin"/>
      </w:r>
      <w:r w:rsidR="00ED576B">
        <w:instrText xml:space="preserve"> ADDIN ZOTERO_ITEM CSL_CITATION {"citationID":"Qna83kiD","properties":{"formattedCitation":"(e.g., Holsman et al. 2016; Patrick and Link 2015b; Punt et al. 2014)","plainCitation":"(e.g., Holsman et al. 2016; Patrick and Link 2015b; Punt et al. 2014)"},"citationItems":[{"id":6215,"uris":["http://zotero.org/users/1951115/items/RWJ5TQFK"],"uri":["http://zotero.org/users/1951115/items/RWJ5TQFK"],"itemData":{"id":6215,"type":"article-journal","title":"A comparison of fisheries biological reference points estimated from temperature-specific multi-species and single-species climate-enhanced stock assessment models","container-title":"Deep-Sea Research Part Ii-Topical Studies in Oceanography","page":"360-378","volume":"134","source":"Web of Science","abstract":"Multi-species statistical catch at age models (MSCAA) can quantify interacting effects of climate and fisheries harvest on species populations, and evaluate management trade-offs for fisheries that target several species in a food web. We modified an existing MSCAA model to include temperature-specific growth and predation rates and applied the modified model to three fish species, walleye pollock (Gadus chalcogrammus), Pacific cod (Gadus macrocephalus) and arrowtooth flounder (Atheresthes stomias), from the eastern Bering Sea (USA). We fit the model to data from 1979 through 2012, with and without trophic interactions and temperature effects, and use projections to derive single- and multi-species biological reference points (BRP and MBRP, respectively) for fisheries management. The multi-species model achieved a higher over-all goodness of fit to the data (i.e. lower negative log-likelihood) for pollock and Pacific cod. Variability from water temperature typically resulted in 5-15% changes in spawning, survey, and total biomasses, but did not strongly impact recruitment estimates or mortality. Despite this, inclusion of temperature in projections did have a strong effect on BRP5, including recommended yield, which were higher in single-species models for Pacific cod and arrowtooth flounder that included temperature compared to the same models without temperature effects. While the temperature-driven multi-species model resulted in higher yield MBPRs for arrowtooth flounder than the same model without temperature, we did not observe the same patterns in multi-species models for pollock and Pacific cod, where variability between harvest scenarios and predation greatly exceeded temperature-driven variability in yield MBRPs. Annual predation on juvenile pollock (primarily cannibalism) in the multi-species model was 2-5 times the annual harvest of adult fish in the system, thus predation represents a strong control on population dynamics that exceeds temperature-driven changes to growth and is attenuated through harvest-driven reductions in predator populations. Additionally, although we observed differences in spawning biomasses at the accepted biological catch (ABC) proxy between harvest scenarios and single- and multi-species models, discrepancies in spawning stock biomass estimates did not translate to large differences in yield. We found that multi-species models produced higher estimates of combined yield for aggregate maximum sustainable yield (MSY) targets than single species models, but were more conservative than single-species models when individual MSY targets were used, with the exception of scenarios where minimum biomass thresholds were imposed. Collectively our results suggest that climate and trophic drivers can interact to affect MBRPs, but for prey species with high predation rates, trophic- and management-driven changes may exceed direct effects of temperature on growth and predation. Additionally, MBRPs are not inherently more conservative than single-species BRP5. This framework provides a basis for the application of MSCAA models for tactical ecosystem-based fisheries management decisions under changing climate conditions. Published by Elsevier Ltd.","DOI":"10.1016/j.dsr2.2015.08.001","ISSN":"0967-0645","note":"WOS:000390510500026","journalAbbreviation":"Deep-Sea Res. Part II-Top. Stud. Oceanogr.","language":"English","author":[{"family":"Holsman","given":"Kirstin K."},{"family":"Ianelli","given":"James"},{"family":"Aydin","given":"Kerim"},{"family":"Punt","given":"Andre E."},{"family":"Moffitt","given":"Elizabeth A."}],"issued":{"date-parts":[["2016",12]]}},"prefix":"e.g., "},{"id":249,"uris":["http://zotero.org/users/1951115/items/29RDX7WC"],"uri":["http://zotero.org/users/1951115/items/29RDX7WC"],"itemData":{"id":249,"type":"article-journal","title":"Hidden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7164AB">
        <w:fldChar w:fldCharType="separate"/>
      </w:r>
      <w:ins w:id="248" w:author="Microsoft Office User" w:date="2018-01-13T19:56:00Z">
        <w:r w:rsidR="001F49D0">
          <w:rPr>
            <w:noProof/>
          </w:rPr>
          <w:t>(e.g., Holsman et al. 2016; Patrick and Link 2015b; Punt et al. 2014)</w:t>
        </w:r>
      </w:ins>
      <w:del w:id="249" w:author="Microsoft Office User" w:date="2018-01-13T19:56:00Z">
        <w:r w:rsidR="007164AB" w:rsidRPr="001F49D0" w:rsidDel="001F49D0">
          <w:rPr>
            <w:noProof/>
          </w:rPr>
          <w:delText>(e.g., Holsman et al. 2016; Patrick and Link 2015b; Punt et al. 2014)</w:delText>
        </w:r>
      </w:del>
      <w:r w:rsidR="007164AB">
        <w:fldChar w:fldCharType="end"/>
      </w:r>
      <w:r>
        <w:t>.  For example, the control rule for Pacific sardine depends on temperature (CPS FMP).  Moreover, a control rule translates biomass into allowed catch</w:t>
      </w:r>
      <w:r w:rsidR="007164AB">
        <w:t xml:space="preserve"> (ABC- allowable biological catch)</w:t>
      </w:r>
      <w:r>
        <w:t xml:space="preserve">, but actually </w:t>
      </w:r>
      <w:r w:rsidR="007164AB">
        <w:t xml:space="preserve">setting catch limits (TAC- total allowable catch) is a separate decision, which could also be influenced qualitative or quantitatively by ecosystem </w:t>
      </w:r>
      <w:r w:rsidR="009D43F4">
        <w:t>status</w:t>
      </w:r>
      <w:r w:rsidR="007164AB">
        <w:t xml:space="preserve"> (e.g. </w:t>
      </w:r>
      <w:proofErr w:type="spellStart"/>
      <w:r w:rsidR="007164AB">
        <w:t>Zador</w:t>
      </w:r>
      <w:proofErr w:type="spellEnd"/>
      <w:r w:rsidR="007164AB">
        <w:t xml:space="preserve"> et al. 2017) or other </w:t>
      </w:r>
      <w:r w:rsidR="00265DA0">
        <w:t xml:space="preserve">biophysical or human system </w:t>
      </w:r>
      <w:r w:rsidR="007164AB">
        <w:t xml:space="preserve">considerations </w:t>
      </w:r>
      <w:r w:rsidR="008E0FDD">
        <w:fldChar w:fldCharType="begin"/>
      </w:r>
      <w:r w:rsidR="00265DA0">
        <w:instrText xml:space="preserve"> ADDIN ZOTERO_ITEM CSL_CITATION {"citationID":"QMVFTKkU","properties":{"formattedCitation":"(Patrick and Link 2015b; Levin 2014)","plainCitation":"(Patrick and Link 2015b; Levin 2014)"},"citationItems":[{"id":249,"uris":["http://zotero.org/users/1951115/items/29RDX7WC"],"uri":["http://zotero.org/users/1951115/items/29RDX7WC"],"itemData":{"id":249,"type":"article-journal","title":"Hidden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S."}],"issued":{"date-parts":[["2015",12]]}}},{"id":106,"uris":["http://zotero.org/users/1951115/items/M84XWMWP"],"uri":["http://zotero.org/users/1951115/items/M84XWMWP"],"itemData":{"id":106,"type":"article-journal","title":"New Conservation for the Anthropocene Ocean","container-title":"Conservation Letters","source":"Google Scholar","URL":"http://onlinelibrary.wiley.com/doi/10.1111/conl.12108/abstract","author":[{"family":"Levin","given":"Phillip S."}],"issued":{"date-parts":[["2014"]]},"accessed":{"date-parts":[["2014",11,10]]}}}],"schema":"https://github.com/citation-style-language/schema/raw/master/csl-citation.json"} </w:instrText>
      </w:r>
      <w:r w:rsidR="008E0FDD">
        <w:fldChar w:fldCharType="separate"/>
      </w:r>
      <w:ins w:id="250" w:author="Microsoft Office User" w:date="2018-01-13T19:56:00Z">
        <w:r w:rsidR="001F49D0">
          <w:rPr>
            <w:noProof/>
          </w:rPr>
          <w:t>(Patrick and Link 2015b; Levin 2014)</w:t>
        </w:r>
      </w:ins>
      <w:del w:id="251" w:author="Microsoft Office User" w:date="2018-01-13T19:56:00Z">
        <w:r w:rsidR="00265DA0" w:rsidRPr="001F49D0" w:rsidDel="001F49D0">
          <w:rPr>
            <w:noProof/>
          </w:rPr>
          <w:delText>(Patrick and Link 2015b; Levin 2014)</w:delText>
        </w:r>
      </w:del>
      <w:r w:rsidR="008E0FDD">
        <w:fldChar w:fldCharType="end"/>
      </w:r>
      <w:r w:rsidR="007164AB">
        <w:t xml:space="preserve">. </w:t>
      </w:r>
    </w:p>
    <w:p w14:paraId="4E2EA095" w14:textId="3A2E510E" w:rsidR="007230D6" w:rsidRDefault="007164AB" w:rsidP="00575AB7">
      <w:pPr>
        <w:spacing w:line="480" w:lineRule="auto"/>
        <w:ind w:firstLine="720"/>
        <w:contextualSpacing/>
      </w:pPr>
      <w:r>
        <w:t>Our</w:t>
      </w:r>
      <w:r w:rsidR="007230D6">
        <w:t xml:space="preserve"> analysis provides a summary of the current state of stock assessments </w:t>
      </w:r>
      <w:r>
        <w:t xml:space="preserve">in the U.S. </w:t>
      </w:r>
      <w:r w:rsidR="007230D6">
        <w:t xml:space="preserve">with respect to ecosystem science, and highlights </w:t>
      </w:r>
      <w:r>
        <w:t xml:space="preserve">numerous examples where broader considerations </w:t>
      </w:r>
      <w:r w:rsidR="00E30FBF">
        <w:t xml:space="preserve">have been included qualitatively and quantitatively.  We identified </w:t>
      </w:r>
      <w:r w:rsidR="007230D6">
        <w:t xml:space="preserve">potential data-gaps and </w:t>
      </w:r>
      <w:r w:rsidR="00E30FBF">
        <w:t>also opportunities</w:t>
      </w:r>
      <w:r w:rsidR="007230D6">
        <w:t xml:space="preserve"> for </w:t>
      </w:r>
      <w:r>
        <w:t>fur</w:t>
      </w:r>
      <w:r w:rsidR="00E30FBF">
        <w:t xml:space="preserve">ther expansion of assessments moving forward. </w:t>
      </w:r>
      <w:r w:rsidR="007230D6">
        <w:t xml:space="preserve">Our results can inform future decisions about developing guidelines for </w:t>
      </w:r>
      <w:r w:rsidR="00E30FBF">
        <w:t xml:space="preserve">prioritizing </w:t>
      </w:r>
      <w:r w:rsidR="007230D6">
        <w:t>assessments and funding opportunities to improve ecosystem-based fisheries management.</w:t>
      </w:r>
    </w:p>
    <w:p w14:paraId="20E6A957" w14:textId="73EA462A" w:rsidR="00E30FBF" w:rsidRDefault="00E30FBF" w:rsidP="00E30FBF">
      <w:pPr>
        <w:spacing w:line="480" w:lineRule="auto"/>
        <w:contextualSpacing/>
        <w:rPr>
          <w:b/>
        </w:rPr>
      </w:pPr>
      <w:r w:rsidRPr="00E30FBF">
        <w:rPr>
          <w:b/>
        </w:rPr>
        <w:t>Acknowledgments</w:t>
      </w:r>
    </w:p>
    <w:p w14:paraId="7E61BFA9" w14:textId="140D1009" w:rsidR="00E30FBF" w:rsidRPr="00E30FBF" w:rsidRDefault="00E30FBF" w:rsidP="00E30FBF">
      <w:pPr>
        <w:spacing w:line="480" w:lineRule="auto"/>
        <w:contextualSpacing/>
      </w:pPr>
      <w:r>
        <w:t xml:space="preserve">This work emerged from discussions with the </w:t>
      </w:r>
      <w:proofErr w:type="spellStart"/>
      <w:r>
        <w:t>Lenfest</w:t>
      </w:r>
      <w:proofErr w:type="spellEnd"/>
      <w:r>
        <w:t xml:space="preserve"> Fishery Ecosystem Task force supported by the </w:t>
      </w:r>
      <w:proofErr w:type="spellStart"/>
      <w:r>
        <w:t>Lenfest</w:t>
      </w:r>
      <w:proofErr w:type="spellEnd"/>
      <w:r>
        <w:t xml:space="preserve"> Ocean Program.  We thank the task force members for their input on earlier versions of our analysis, and Rick </w:t>
      </w:r>
      <w:proofErr w:type="spellStart"/>
      <w:r>
        <w:t>Methot</w:t>
      </w:r>
      <w:proofErr w:type="spellEnd"/>
      <w:r>
        <w:t xml:space="preserve"> and Stacey Miller for facilitating our access to the NOAA Species Information System database. This manuscript reflects the views of the authors, not NOAA Fisheries.</w:t>
      </w:r>
    </w:p>
    <w:p w14:paraId="2953FC86" w14:textId="4A91EE6E" w:rsidR="00575AB7" w:rsidRDefault="00575AB7" w:rsidP="001D0777">
      <w:pPr>
        <w:spacing w:line="480" w:lineRule="auto"/>
        <w:contextualSpacing/>
      </w:pPr>
    </w:p>
    <w:p w14:paraId="5A84D0AA" w14:textId="7502C74B" w:rsidR="0053165C" w:rsidRPr="0053165C" w:rsidRDefault="0053165C" w:rsidP="00BC2635">
      <w:pPr>
        <w:spacing w:line="480" w:lineRule="auto"/>
        <w:contextualSpacing/>
        <w:outlineLvl w:val="0"/>
        <w:rPr>
          <w:b/>
        </w:rPr>
      </w:pPr>
      <w:r w:rsidRPr="0053165C">
        <w:rPr>
          <w:b/>
        </w:rPr>
        <w:t>References</w:t>
      </w:r>
    </w:p>
    <w:p w14:paraId="69485458" w14:textId="7F1755DD" w:rsidR="00265DA0" w:rsidRPr="00161D89" w:rsidDel="001F49D0" w:rsidRDefault="0053165C">
      <w:pPr>
        <w:pStyle w:val="Bibliography"/>
        <w:rPr>
          <w:del w:id="252" w:author="Microsoft Office User" w:date="2018-01-13T19:56:00Z"/>
        </w:rPr>
      </w:pPr>
      <w:r>
        <w:fldChar w:fldCharType="begin"/>
      </w:r>
      <w:ins w:id="253" w:author="Microsoft Office User" w:date="2018-01-13T19:56:00Z">
        <w:r w:rsidR="001F49D0">
          <w:instrText xml:space="preserve"> ADDIN ZOTERO_BIBL {"custom":[]} CSL_BIBLIOGRAPHY </w:instrText>
        </w:r>
      </w:ins>
      <w:del w:id="254" w:author="Microsoft Office User" w:date="2018-01-13T19:56:00Z">
        <w:r w:rsidR="00795F6E" w:rsidDel="001F49D0">
          <w:delInstrText xml:space="preserve"> ADDIN ZOTERO_BIBL {"custom":[]} CSL_BIBLIOGRAPHY </w:delInstrText>
        </w:r>
      </w:del>
      <w:r>
        <w:fldChar w:fldCharType="separate"/>
      </w:r>
      <w:del w:id="255" w:author="Microsoft Office User" w:date="2018-01-13T19:56:00Z">
        <w:r w:rsidR="00265DA0" w:rsidRPr="00161D89" w:rsidDel="001F49D0">
          <w:delText xml:space="preserve">Arkema, Katie K., Sarah C. Abramson, and Bryan M. Dewsbury. 2006. “Marine Ecosystem-Based Management: From Characterization to Implementation.” </w:delText>
        </w:r>
        <w:r w:rsidR="00265DA0" w:rsidRPr="00161D89" w:rsidDel="001F49D0">
          <w:rPr>
            <w:i/>
            <w:iCs/>
          </w:rPr>
          <w:delText>Frontiers in Ecology and the Environment</w:delText>
        </w:r>
        <w:r w:rsidR="00265DA0" w:rsidRPr="00161D89" w:rsidDel="001F49D0">
          <w:delText xml:space="preserve"> 4 (10): 525–532.</w:delText>
        </w:r>
      </w:del>
    </w:p>
    <w:p w14:paraId="16D89095" w14:textId="78DCDBDE" w:rsidR="00265DA0" w:rsidRPr="00161D89" w:rsidDel="001F49D0" w:rsidRDefault="00265DA0">
      <w:pPr>
        <w:pStyle w:val="Bibliography"/>
        <w:rPr>
          <w:del w:id="256" w:author="Microsoft Office User" w:date="2018-01-13T19:56:00Z"/>
        </w:rPr>
      </w:pPr>
      <w:del w:id="257" w:author="Microsoft Office User" w:date="2018-01-13T19:56:00Z">
        <w:r w:rsidRPr="00161D89" w:rsidDel="001F49D0">
          <w:delText xml:space="preserve">Berkes, Fikret. 2012. “Implementing Ecosystem-Based Management: Evolution or Revolution?” </w:delText>
        </w:r>
        <w:r w:rsidRPr="00161D89" w:rsidDel="001F49D0">
          <w:rPr>
            <w:i/>
            <w:iCs/>
          </w:rPr>
          <w:delText>Fish and Fisheries</w:delText>
        </w:r>
        <w:r w:rsidRPr="00161D89" w:rsidDel="001F49D0">
          <w:delText xml:space="preserve"> 13 (4): 465–76. doi:10.1111/j.1467-2979.2011.00452.x.</w:delText>
        </w:r>
      </w:del>
    </w:p>
    <w:p w14:paraId="0D2F6B17" w14:textId="51A600BF" w:rsidR="00265DA0" w:rsidRPr="00161D89" w:rsidDel="001F49D0" w:rsidRDefault="00265DA0">
      <w:pPr>
        <w:pStyle w:val="Bibliography"/>
        <w:rPr>
          <w:del w:id="258" w:author="Microsoft Office User" w:date="2018-01-13T19:56:00Z"/>
        </w:rPr>
      </w:pPr>
      <w:del w:id="259" w:author="Microsoft Office User" w:date="2018-01-13T19:56:00Z">
        <w:r w:rsidRPr="00161D89" w:rsidDel="001F49D0">
          <w:delText xml:space="preserve">Bundy, Alida, Ratana Chuenpagdee, Svein Jentoft, and Robin Mahon. 2008. “If Science Is Not the Answer, What Is? An Alternative Governance Model for the World’s Fisheries.” </w:delText>
        </w:r>
        <w:r w:rsidRPr="00161D89" w:rsidDel="001F49D0">
          <w:rPr>
            <w:i/>
            <w:iCs/>
          </w:rPr>
          <w:delText>Frontiers in Ecology and the Environment</w:delText>
        </w:r>
        <w:r w:rsidRPr="00161D89" w:rsidDel="001F49D0">
          <w:delText xml:space="preserve"> 6 (3): 152–155.</w:delText>
        </w:r>
      </w:del>
    </w:p>
    <w:p w14:paraId="6F2C055A" w14:textId="690AAA77" w:rsidR="00265DA0" w:rsidRPr="00161D89" w:rsidDel="001F49D0" w:rsidRDefault="00265DA0">
      <w:pPr>
        <w:pStyle w:val="Bibliography"/>
        <w:rPr>
          <w:del w:id="260" w:author="Microsoft Office User" w:date="2018-01-13T19:56:00Z"/>
        </w:rPr>
      </w:pPr>
      <w:del w:id="261" w:author="Microsoft Office User" w:date="2018-01-13T19:56:00Z">
        <w:r w:rsidRPr="00161D89" w:rsidDel="001F49D0">
          <w:delText xml:space="preserve">Burnham, K.P., and D.R. Anderson. 1998. </w:delText>
        </w:r>
        <w:r w:rsidRPr="00161D89" w:rsidDel="001F49D0">
          <w:rPr>
            <w:i/>
            <w:iCs/>
          </w:rPr>
          <w:delText>Model Selection and Inference: A Practical Information-Theoretic Approach</w:delText>
        </w:r>
        <w:r w:rsidRPr="00161D89" w:rsidDel="001F49D0">
          <w:delText>. New York: Springer-Verlag.</w:delText>
        </w:r>
      </w:del>
    </w:p>
    <w:p w14:paraId="06D65026" w14:textId="3ECA7DCF" w:rsidR="00265DA0" w:rsidRPr="00161D89" w:rsidDel="001F49D0" w:rsidRDefault="00265DA0">
      <w:pPr>
        <w:pStyle w:val="Bibliography"/>
        <w:rPr>
          <w:del w:id="262" w:author="Microsoft Office User" w:date="2018-01-13T19:56:00Z"/>
        </w:rPr>
      </w:pPr>
      <w:del w:id="263" w:author="Microsoft Office User" w:date="2018-01-13T19:56:00Z">
        <w:r w:rsidRPr="00161D89" w:rsidDel="001F49D0">
          <w:delText xml:space="preserve">Christie, Patrick, David L. Fluharty, Alan T. White, Liza Eisma-Osorio, and William Jatulan. 2007. “Assessing the Feasibility of Ecosystem-Based Fisheries Management in Tropical Contexts.” </w:delText>
        </w:r>
        <w:r w:rsidRPr="00161D89" w:rsidDel="001F49D0">
          <w:rPr>
            <w:i/>
            <w:iCs/>
          </w:rPr>
          <w:delText>Marine Policy</w:delText>
        </w:r>
        <w:r w:rsidRPr="00161D89" w:rsidDel="001F49D0">
          <w:delText xml:space="preserve"> 31 (3): 239–50. doi:10.1016/j.marpol.2006.08.001.</w:delText>
        </w:r>
      </w:del>
    </w:p>
    <w:p w14:paraId="66CD7E6B" w14:textId="30987E62" w:rsidR="00265DA0" w:rsidRPr="00161D89" w:rsidDel="001F49D0" w:rsidRDefault="00265DA0">
      <w:pPr>
        <w:pStyle w:val="Bibliography"/>
        <w:rPr>
          <w:del w:id="264" w:author="Microsoft Office User" w:date="2018-01-13T19:56:00Z"/>
        </w:rPr>
      </w:pPr>
      <w:del w:id="265" w:author="Microsoft Office User" w:date="2018-01-13T19:56:00Z">
        <w:r w:rsidRPr="00161D89" w:rsidDel="001F49D0">
          <w:delText xml:space="preserve">Cowan, James H., Jake C. Rice, Carl J. Walters, Ray Hilborn, Timothy E. Essington, John W. Day, and Kevin M. Boswell. 2012. “Challenges for Implementing an Ecosystem Approach to Fisheries Management.” </w:delText>
        </w:r>
        <w:r w:rsidRPr="00161D89" w:rsidDel="001F49D0">
          <w:rPr>
            <w:i/>
            <w:iCs/>
          </w:rPr>
          <w:delText>Marine and Coastal Fisheries</w:delText>
        </w:r>
        <w:r w:rsidRPr="00161D89" w:rsidDel="001F49D0">
          <w:delText xml:space="preserve"> 4 (1): 496–510. doi:10.1080/19425120.2012.690825.</w:delText>
        </w:r>
      </w:del>
    </w:p>
    <w:p w14:paraId="7477CD0C" w14:textId="2B974323" w:rsidR="00265DA0" w:rsidRPr="00161D89" w:rsidDel="001F49D0" w:rsidRDefault="00265DA0">
      <w:pPr>
        <w:pStyle w:val="Bibliography"/>
        <w:rPr>
          <w:del w:id="266" w:author="Microsoft Office User" w:date="2018-01-13T19:56:00Z"/>
        </w:rPr>
      </w:pPr>
      <w:del w:id="267" w:author="Microsoft Office User" w:date="2018-01-13T19:56:00Z">
        <w:r w:rsidRPr="00161D89" w:rsidDel="001F49D0">
          <w:delText xml:space="preserve">Dickey-Collas, M., G. H. Engelhard, A. Rindorf, K. Raab, S. Smout, G. Aarts, M. van Deurs, et al. 2013. “Ecosystem-Based Management Objectives for the North Sea: Riding the Forage Fish Rollercoaster.” </w:delText>
        </w:r>
        <w:r w:rsidRPr="00161D89" w:rsidDel="001F49D0">
          <w:rPr>
            <w:i/>
            <w:iCs/>
          </w:rPr>
          <w:delText>ICES Journal of Marine Science</w:delText>
        </w:r>
        <w:r w:rsidRPr="00161D89" w:rsidDel="001F49D0">
          <w:delText>. doi:10.1093/icesjms/fst075.</w:delText>
        </w:r>
      </w:del>
    </w:p>
    <w:p w14:paraId="33024111" w14:textId="64A2A403" w:rsidR="00265DA0" w:rsidRPr="00161D89" w:rsidDel="001F49D0" w:rsidRDefault="00265DA0">
      <w:pPr>
        <w:pStyle w:val="Bibliography"/>
        <w:rPr>
          <w:del w:id="268" w:author="Microsoft Office User" w:date="2018-01-13T19:56:00Z"/>
        </w:rPr>
      </w:pPr>
      <w:del w:id="269" w:author="Microsoft Office User" w:date="2018-01-13T19:56:00Z">
        <w:r w:rsidRPr="00161D89" w:rsidDel="001F49D0">
          <w:delText xml:space="preserve">Directive, Marine Strategy Framework. 2008. “Directive 2008/56/EC of the European Parliament and of the Council of 17 June 2008 Establishing a Framework for Community Action in the Field of Marine Environmental Policy.” </w:delText>
        </w:r>
        <w:r w:rsidRPr="00161D89" w:rsidDel="001F49D0">
          <w:rPr>
            <w:i/>
            <w:iCs/>
          </w:rPr>
          <w:delText>Official Journal of the European Union L</w:delText>
        </w:r>
        <w:r w:rsidRPr="00161D89" w:rsidDel="001F49D0">
          <w:delText xml:space="preserve"> 164: 19–40.</w:delText>
        </w:r>
      </w:del>
    </w:p>
    <w:p w14:paraId="7886FED1" w14:textId="7797FECD" w:rsidR="00265DA0" w:rsidRPr="00161D89" w:rsidDel="001F49D0" w:rsidRDefault="00265DA0">
      <w:pPr>
        <w:pStyle w:val="Bibliography"/>
        <w:rPr>
          <w:del w:id="270" w:author="Microsoft Office User" w:date="2018-01-13T19:56:00Z"/>
        </w:rPr>
      </w:pPr>
      <w:del w:id="271" w:author="Microsoft Office User" w:date="2018-01-13T19:56:00Z">
        <w:r w:rsidRPr="00161D89" w:rsidDel="001F49D0">
          <w:delText>Essington, T. E., P. S. Levin, K.N. Marshall, L. E. Koehn, L.G. Anderson, A. Bundy, Courtney Carothers, et al. 2016. “Building Effective Fishery Ecosystem Plans: A Report from the Lenfest Fishery Ecosystem Task Force.” Washington, D.C.: Lenfest Ocean Program.</w:delText>
        </w:r>
      </w:del>
    </w:p>
    <w:p w14:paraId="6DEA895D" w14:textId="4FF2D998" w:rsidR="00265DA0" w:rsidRPr="00161D89" w:rsidDel="001F49D0" w:rsidRDefault="00265DA0">
      <w:pPr>
        <w:pStyle w:val="Bibliography"/>
        <w:rPr>
          <w:del w:id="272" w:author="Microsoft Office User" w:date="2018-01-13T19:56:00Z"/>
        </w:rPr>
      </w:pPr>
      <w:del w:id="273" w:author="Microsoft Office User" w:date="2018-01-13T19:56:00Z">
        <w:r w:rsidRPr="00161D89" w:rsidDel="001F49D0">
          <w:delText xml:space="preserve">Essington, T. E., P. E. Moriarty, H. E. Froehlich, E. E. Hodgson, L. E. Koehn, K. L. Oken, M. C. Siple, and C. C. Stawitz. 2015. “Fishing Amplifies Forage Fish Population Collapses.” </w:delText>
        </w:r>
        <w:r w:rsidRPr="00161D89" w:rsidDel="001F49D0">
          <w:rPr>
            <w:i/>
            <w:iCs/>
          </w:rPr>
          <w:delText>Proc Natl Acad Sci U S A</w:delText>
        </w:r>
        <w:r w:rsidRPr="00161D89" w:rsidDel="001F49D0">
          <w:delText xml:space="preserve"> 112 (21): 6648–52. doi:10.1073/pnas.1422020112.</w:delText>
        </w:r>
      </w:del>
    </w:p>
    <w:p w14:paraId="59A4B549" w14:textId="55409C33" w:rsidR="00265DA0" w:rsidRPr="00161D89" w:rsidDel="001F49D0" w:rsidRDefault="00265DA0">
      <w:pPr>
        <w:pStyle w:val="Bibliography"/>
        <w:rPr>
          <w:del w:id="274" w:author="Microsoft Office User" w:date="2018-01-13T19:56:00Z"/>
        </w:rPr>
      </w:pPr>
      <w:del w:id="275" w:author="Microsoft Office User" w:date="2018-01-13T19:56:00Z">
        <w:r w:rsidRPr="00161D89" w:rsidDel="001F49D0">
          <w:delText>FAO. 2003. “Fisheries Management. 2. The Ecosystem Approach to Fisheries.” 4 Suppl. 2. FAO Technical Guidelines for Responsible Fisheries. Rome, Italy.</w:delText>
        </w:r>
      </w:del>
    </w:p>
    <w:p w14:paraId="1ECB9F24" w14:textId="7F846A99" w:rsidR="00265DA0" w:rsidRPr="00161D89" w:rsidDel="001F49D0" w:rsidRDefault="00265DA0">
      <w:pPr>
        <w:pStyle w:val="Bibliography"/>
        <w:rPr>
          <w:del w:id="276" w:author="Microsoft Office User" w:date="2018-01-13T19:56:00Z"/>
        </w:rPr>
      </w:pPr>
      <w:del w:id="277" w:author="Microsoft Office User" w:date="2018-01-13T19:56:00Z">
        <w:r w:rsidRPr="00161D89" w:rsidDel="001F49D0">
          <w:delText xml:space="preserve">Ford, Cameron M. 1996. “A Theory of Individual Creative Action in Multiple Social Domains.” </w:delText>
        </w:r>
        <w:r w:rsidRPr="00161D89" w:rsidDel="001F49D0">
          <w:rPr>
            <w:i/>
            <w:iCs/>
          </w:rPr>
          <w:delText>Academy of Management Review</w:delText>
        </w:r>
        <w:r w:rsidRPr="00161D89" w:rsidDel="001F49D0">
          <w:delText xml:space="preserve"> 21 (4): 1112–1142.</w:delText>
        </w:r>
      </w:del>
    </w:p>
    <w:p w14:paraId="04A4F7F5" w14:textId="1D2F4C1A" w:rsidR="00265DA0" w:rsidRPr="00161D89" w:rsidDel="001F49D0" w:rsidRDefault="00265DA0">
      <w:pPr>
        <w:pStyle w:val="Bibliography"/>
        <w:rPr>
          <w:del w:id="278" w:author="Microsoft Office User" w:date="2018-01-13T19:56:00Z"/>
        </w:rPr>
      </w:pPr>
      <w:del w:id="279" w:author="Microsoft Office User" w:date="2018-01-13T19:56:00Z">
        <w:r w:rsidRPr="00161D89" w:rsidDel="001F49D0">
          <w:delText xml:space="preserve">Fredrickson, Barbara L. 2004. “The Broaden-and-Build Theory of Positive Emotions.” </w:delText>
        </w:r>
        <w:r w:rsidRPr="00161D89" w:rsidDel="001F49D0">
          <w:rPr>
            <w:i/>
            <w:iCs/>
          </w:rPr>
          <w:delText>Philosophical Transactions of the Royal Society B: Biological Sciences</w:delText>
        </w:r>
        <w:r w:rsidRPr="00161D89" w:rsidDel="001F49D0">
          <w:delText xml:space="preserve"> 359 (1449): 1367.</w:delText>
        </w:r>
      </w:del>
    </w:p>
    <w:p w14:paraId="47C9173E" w14:textId="3546F011" w:rsidR="00265DA0" w:rsidRPr="00161D89" w:rsidDel="001F49D0" w:rsidRDefault="00265DA0">
      <w:pPr>
        <w:pStyle w:val="Bibliography"/>
        <w:rPr>
          <w:del w:id="280" w:author="Microsoft Office User" w:date="2018-01-13T19:56:00Z"/>
        </w:rPr>
      </w:pPr>
      <w:del w:id="281" w:author="Microsoft Office User" w:date="2018-01-13T19:56:00Z">
        <w:r w:rsidRPr="00161D89" w:rsidDel="001F49D0">
          <w:delText xml:space="preserve">Hilborn, R., J.M. Orensanz, and A.M. Parma. 2005. “Institutions, Incentives and the Future of Fisheries.” </w:delText>
        </w:r>
        <w:r w:rsidRPr="00161D89" w:rsidDel="001F49D0">
          <w:rPr>
            <w:i/>
            <w:iCs/>
          </w:rPr>
          <w:delText>Philosophical Transactions of the Royal Society of London, Series B: Biological Sciences</w:delText>
        </w:r>
        <w:r w:rsidRPr="00161D89" w:rsidDel="001F49D0">
          <w:delText xml:space="preserve"> 360: 47–57.</w:delText>
        </w:r>
      </w:del>
    </w:p>
    <w:p w14:paraId="088D89EE" w14:textId="30FE3CE1" w:rsidR="00265DA0" w:rsidRPr="00161D89" w:rsidDel="001F49D0" w:rsidRDefault="00265DA0">
      <w:pPr>
        <w:pStyle w:val="Bibliography"/>
        <w:rPr>
          <w:del w:id="282" w:author="Microsoft Office User" w:date="2018-01-13T19:56:00Z"/>
        </w:rPr>
      </w:pPr>
      <w:del w:id="283" w:author="Microsoft Office User" w:date="2018-01-13T19:56:00Z">
        <w:r w:rsidRPr="00161D89" w:rsidDel="001F49D0">
          <w:delText xml:space="preserve">Hilborn, Ray. 2011. “Future Directions in Ecosystem Based Fisheries Management: A Personal Perspective.” </w:delText>
        </w:r>
        <w:r w:rsidRPr="00161D89" w:rsidDel="001F49D0">
          <w:rPr>
            <w:i/>
            <w:iCs/>
          </w:rPr>
          <w:delText>Fisheries Research</w:delText>
        </w:r>
        <w:r w:rsidRPr="00161D89" w:rsidDel="001F49D0">
          <w:delText xml:space="preserve"> 108 (2): 235–239.</w:delText>
        </w:r>
      </w:del>
    </w:p>
    <w:p w14:paraId="38F13239" w14:textId="495B4F19" w:rsidR="00265DA0" w:rsidRPr="00161D89" w:rsidDel="001F49D0" w:rsidRDefault="00265DA0">
      <w:pPr>
        <w:pStyle w:val="Bibliography"/>
        <w:rPr>
          <w:del w:id="284" w:author="Microsoft Office User" w:date="2018-01-13T19:56:00Z"/>
        </w:rPr>
      </w:pPr>
      <w:del w:id="285" w:author="Microsoft Office User" w:date="2018-01-13T19:56:00Z">
        <w:r w:rsidRPr="00161D89" w:rsidDel="001F49D0">
          <w:delText xml:space="preserve">Holsman, Kirstin K., James Ianelli, Kerim Aydin, Andre E. Punt, and Elizabeth A. Moffitt. 2016. “A Comparison of Fisheries Biological Reference Points Estimated from Temperature-Specific Multi-Species and Single-Species Climate-Enhanced Stock Assessment Models.” </w:delText>
        </w:r>
        <w:r w:rsidRPr="00161D89" w:rsidDel="001F49D0">
          <w:rPr>
            <w:i/>
            <w:iCs/>
          </w:rPr>
          <w:delText>Deep-Sea Research Part Ii-Topical Studies in Oceanography</w:delText>
        </w:r>
        <w:r w:rsidRPr="00161D89" w:rsidDel="001F49D0">
          <w:delText xml:space="preserve"> 134 (December): 360–78. doi:10.1016/j.dsr2.2015.08.001.</w:delText>
        </w:r>
      </w:del>
    </w:p>
    <w:p w14:paraId="1820887B" w14:textId="71129692" w:rsidR="00265DA0" w:rsidRPr="00161D89" w:rsidDel="001F49D0" w:rsidRDefault="00265DA0">
      <w:pPr>
        <w:pStyle w:val="Bibliography"/>
        <w:rPr>
          <w:del w:id="286" w:author="Microsoft Office User" w:date="2018-01-13T19:56:00Z"/>
        </w:rPr>
      </w:pPr>
      <w:del w:id="287" w:author="Microsoft Office User" w:date="2018-01-13T19:56:00Z">
        <w:r w:rsidRPr="00161D89" w:rsidDel="001F49D0">
          <w:delText xml:space="preserve">Im, Subin, Mitzi M. Montoya, and John P. Workman. 2013. “Antecedents and Consequences of Creativity in Product Innovation Teams.” </w:delText>
        </w:r>
        <w:r w:rsidRPr="00161D89" w:rsidDel="001F49D0">
          <w:rPr>
            <w:i/>
            <w:iCs/>
          </w:rPr>
          <w:delText>Journal of Product Innovation Management</w:delText>
        </w:r>
        <w:r w:rsidRPr="00161D89" w:rsidDel="001F49D0">
          <w:delText xml:space="preserve"> 30 (1): 170–185.</w:delText>
        </w:r>
      </w:del>
    </w:p>
    <w:p w14:paraId="33208D02" w14:textId="66B83F8D" w:rsidR="00265DA0" w:rsidRPr="00161D89" w:rsidDel="001F49D0" w:rsidRDefault="00265DA0">
      <w:pPr>
        <w:pStyle w:val="Bibliography"/>
        <w:rPr>
          <w:del w:id="288" w:author="Microsoft Office User" w:date="2018-01-13T19:56:00Z"/>
        </w:rPr>
      </w:pPr>
      <w:del w:id="289" w:author="Microsoft Office User" w:date="2018-01-13T19:56:00Z">
        <w:r w:rsidRPr="00161D89" w:rsidDel="001F49D0">
          <w:delText xml:space="preserve">Kuparinen, Anna, Samu Mäntyniemi, Jeffrey A. Hutchings, and Sakari Kuikka. 2012. “Increasing Biological Realism of Fisheries Stock Assessment: Towards Hierarchical Bayesian Methods.” </w:delText>
        </w:r>
        <w:r w:rsidRPr="00161D89" w:rsidDel="001F49D0">
          <w:rPr>
            <w:i/>
            <w:iCs/>
          </w:rPr>
          <w:delText>Environmental Reviews</w:delText>
        </w:r>
        <w:r w:rsidRPr="00161D89" w:rsidDel="001F49D0">
          <w:delText xml:space="preserve"> 20 (2): 135–51. doi:10.1139/a2012-006.</w:delText>
        </w:r>
      </w:del>
    </w:p>
    <w:p w14:paraId="02CE53A8" w14:textId="47ECDB04" w:rsidR="00265DA0" w:rsidRPr="00161D89" w:rsidDel="001F49D0" w:rsidRDefault="00265DA0">
      <w:pPr>
        <w:pStyle w:val="Bibliography"/>
        <w:rPr>
          <w:del w:id="290" w:author="Microsoft Office User" w:date="2018-01-13T19:56:00Z"/>
        </w:rPr>
      </w:pPr>
      <w:del w:id="291" w:author="Microsoft Office User" w:date="2018-01-13T19:56:00Z">
        <w:r w:rsidRPr="00161D89" w:rsidDel="001F49D0">
          <w:delText xml:space="preserve">Leslie, Heather, Leila Sievanen, Tara Gancos Crawford, Rebecca Gruby, H. Cristina Villanueva-Aznar, and Lisa M. Campbell. 2015. “Learning from Ecosystem-Based Management in Practice.” </w:delText>
        </w:r>
        <w:r w:rsidRPr="00161D89" w:rsidDel="001F49D0">
          <w:rPr>
            <w:i/>
            <w:iCs/>
          </w:rPr>
          <w:delText>Coastal Management</w:delText>
        </w:r>
        <w:r w:rsidRPr="00161D89" w:rsidDel="001F49D0">
          <w:delText xml:space="preserve"> 43 (5): 471–97. doi:10.1080/08920753.2015.1051424.</w:delText>
        </w:r>
      </w:del>
    </w:p>
    <w:p w14:paraId="406C03E9" w14:textId="48D04693" w:rsidR="00265DA0" w:rsidRPr="00161D89" w:rsidDel="001F49D0" w:rsidRDefault="00265DA0">
      <w:pPr>
        <w:pStyle w:val="Bibliography"/>
        <w:rPr>
          <w:del w:id="292" w:author="Microsoft Office User" w:date="2018-01-13T19:56:00Z"/>
        </w:rPr>
      </w:pPr>
      <w:del w:id="293" w:author="Microsoft Office User" w:date="2018-01-13T19:56:00Z">
        <w:r w:rsidRPr="00161D89" w:rsidDel="001F49D0">
          <w:delText xml:space="preserve">Levin, Phillip S. 2014. “New Conservation for the Anthropocene Ocean.” </w:delText>
        </w:r>
        <w:r w:rsidRPr="00161D89" w:rsidDel="001F49D0">
          <w:rPr>
            <w:i/>
            <w:iCs/>
          </w:rPr>
          <w:delText>Conservation Letters</w:delText>
        </w:r>
        <w:r w:rsidRPr="00161D89" w:rsidDel="001F49D0">
          <w:delText>. http://onlinelibrary.wiley.com/doi/10.1111/conl.12108/abstract.</w:delText>
        </w:r>
      </w:del>
    </w:p>
    <w:p w14:paraId="0ADEDE1D" w14:textId="7D2A39D6" w:rsidR="00265DA0" w:rsidRPr="00161D89" w:rsidDel="001F49D0" w:rsidRDefault="00265DA0">
      <w:pPr>
        <w:pStyle w:val="Bibliography"/>
        <w:rPr>
          <w:del w:id="294" w:author="Microsoft Office User" w:date="2018-01-13T19:56:00Z"/>
        </w:rPr>
      </w:pPr>
      <w:del w:id="295" w:author="Microsoft Office User" w:date="2018-01-13T19:56:00Z">
        <w:r w:rsidRPr="00161D89" w:rsidDel="001F49D0">
          <w:delText xml:space="preserve">Mace, Pamela M. 2001. “A New Role for MSY in Single-Species and Ecosystem Approaches to Fisheries Stock Assessment and Management.” </w:delText>
        </w:r>
        <w:r w:rsidRPr="00161D89" w:rsidDel="001F49D0">
          <w:rPr>
            <w:i/>
            <w:iCs/>
          </w:rPr>
          <w:delText>Fish and Fisheries</w:delText>
        </w:r>
        <w:r w:rsidRPr="00161D89" w:rsidDel="001F49D0">
          <w:delText xml:space="preserve"> 2 (1): 2–32.</w:delText>
        </w:r>
      </w:del>
    </w:p>
    <w:p w14:paraId="22FBA833" w14:textId="3997B446" w:rsidR="00265DA0" w:rsidRPr="00161D89" w:rsidDel="001F49D0" w:rsidRDefault="00265DA0">
      <w:pPr>
        <w:pStyle w:val="Bibliography"/>
        <w:rPr>
          <w:del w:id="296" w:author="Microsoft Office User" w:date="2018-01-13T19:56:00Z"/>
        </w:rPr>
      </w:pPr>
      <w:del w:id="297" w:author="Microsoft Office User" w:date="2018-01-13T19:56:00Z">
        <w:r w:rsidRPr="00161D89" w:rsidDel="001F49D0">
          <w:delText xml:space="preserve">Maunder, M.N., and G. M. Watters. 2003. “A General Framework for Integrating Environmental Time Series into Stock Assessment Models: Model Descriptions, Simulation Testing and Example.” </w:delText>
        </w:r>
        <w:r w:rsidRPr="00161D89" w:rsidDel="001F49D0">
          <w:rPr>
            <w:i/>
            <w:iCs/>
          </w:rPr>
          <w:delText>Fisheries Bulletin</w:delText>
        </w:r>
        <w:r w:rsidRPr="00161D89" w:rsidDel="001F49D0">
          <w:delText xml:space="preserve"> 101: 89–99.</w:delText>
        </w:r>
      </w:del>
    </w:p>
    <w:p w14:paraId="2B705FB4" w14:textId="67FD98A0" w:rsidR="00265DA0" w:rsidRPr="00161D89" w:rsidDel="001F49D0" w:rsidRDefault="00265DA0">
      <w:pPr>
        <w:pStyle w:val="Bibliography"/>
        <w:rPr>
          <w:del w:id="298" w:author="Microsoft Office User" w:date="2018-01-13T19:56:00Z"/>
        </w:rPr>
      </w:pPr>
      <w:del w:id="299" w:author="Microsoft Office User" w:date="2018-01-13T19:56:00Z">
        <w:r w:rsidRPr="00161D89" w:rsidDel="001F49D0">
          <w:delText xml:space="preserve">Methot, Richard D., and Chantell R. Wetzel. 2013. “Stock Synthesis: A Biological and Statistical Framework for Fish Stock Assessment and Fishery Management.” </w:delText>
        </w:r>
        <w:r w:rsidRPr="00161D89" w:rsidDel="001F49D0">
          <w:rPr>
            <w:i/>
            <w:iCs/>
          </w:rPr>
          <w:delText>Fisheries Research</w:delText>
        </w:r>
        <w:r w:rsidRPr="00161D89" w:rsidDel="001F49D0">
          <w:delText xml:space="preserve"> 142: 86–99.</w:delText>
        </w:r>
      </w:del>
    </w:p>
    <w:p w14:paraId="1114588E" w14:textId="7B01B9B7" w:rsidR="00265DA0" w:rsidRPr="00161D89" w:rsidDel="001F49D0" w:rsidRDefault="00265DA0">
      <w:pPr>
        <w:pStyle w:val="Bibliography"/>
        <w:rPr>
          <w:del w:id="300" w:author="Microsoft Office User" w:date="2018-01-13T19:56:00Z"/>
        </w:rPr>
      </w:pPr>
      <w:del w:id="301" w:author="Microsoft Office User" w:date="2018-01-13T19:56:00Z">
        <w:r w:rsidRPr="00161D89" w:rsidDel="001F49D0">
          <w:delText>NOAA. 2016. “NOAA Fisheries Ecosystem-Based Fisheries Management Road Map.” https://www.st.nmfs.noaa.gov/ecosystems/ebfm/creating-an-ebfm-management-policy.</w:delText>
        </w:r>
      </w:del>
    </w:p>
    <w:p w14:paraId="54960318" w14:textId="6EA161E9" w:rsidR="00265DA0" w:rsidRPr="00161D89" w:rsidDel="001F49D0" w:rsidRDefault="00265DA0">
      <w:pPr>
        <w:pStyle w:val="Bibliography"/>
        <w:rPr>
          <w:del w:id="302" w:author="Microsoft Office User" w:date="2018-01-13T19:56:00Z"/>
        </w:rPr>
      </w:pPr>
      <w:del w:id="303" w:author="Microsoft Office User" w:date="2018-01-13T19:56:00Z">
        <w:r w:rsidRPr="00161D89" w:rsidDel="001F49D0">
          <w:delText xml:space="preserve">Olsson, P., C. Folke, and T.P. Hughes. 2008. “Navigating the Transition to Ecystem-Based Management of the Great Barrier Reef, Australia.” </w:delText>
        </w:r>
        <w:r w:rsidRPr="00161D89" w:rsidDel="001F49D0">
          <w:rPr>
            <w:i/>
            <w:iCs/>
          </w:rPr>
          <w:delText>Proceedings of the National Academy of Science of the United States of America</w:delText>
        </w:r>
        <w:r w:rsidRPr="00161D89" w:rsidDel="001F49D0">
          <w:delText xml:space="preserve"> 105: 9489–94.</w:delText>
        </w:r>
      </w:del>
    </w:p>
    <w:p w14:paraId="1A01A2D0" w14:textId="1D723E5B" w:rsidR="00265DA0" w:rsidRPr="00161D89" w:rsidDel="001F49D0" w:rsidRDefault="00265DA0">
      <w:pPr>
        <w:pStyle w:val="Bibliography"/>
        <w:rPr>
          <w:del w:id="304" w:author="Microsoft Office User" w:date="2018-01-13T19:56:00Z"/>
        </w:rPr>
      </w:pPr>
      <w:del w:id="305" w:author="Microsoft Office User" w:date="2018-01-13T19:56:00Z">
        <w:r w:rsidRPr="00161D89" w:rsidDel="001F49D0">
          <w:delText xml:space="preserve">Patrick, Wesley S., and Jason S. Link. 2015a. “Myths That Continue to Impede Progress in Ecosystem-Based Fisheries Management.” </w:delText>
        </w:r>
        <w:r w:rsidRPr="00161D89" w:rsidDel="001F49D0">
          <w:rPr>
            <w:i/>
            <w:iCs/>
          </w:rPr>
          <w:delText>Fisheries</w:delText>
        </w:r>
        <w:r w:rsidRPr="00161D89" w:rsidDel="001F49D0">
          <w:delText xml:space="preserve"> 40 (4): 155–160.</w:delText>
        </w:r>
      </w:del>
    </w:p>
    <w:p w14:paraId="4BCFB90A" w14:textId="3FF202D6" w:rsidR="00265DA0" w:rsidRPr="00161D89" w:rsidDel="001F49D0" w:rsidRDefault="00265DA0">
      <w:pPr>
        <w:pStyle w:val="Bibliography"/>
        <w:rPr>
          <w:del w:id="306" w:author="Microsoft Office User" w:date="2018-01-13T19:56:00Z"/>
        </w:rPr>
      </w:pPr>
      <w:del w:id="307" w:author="Microsoft Office User" w:date="2018-01-13T19:56:00Z">
        <w:r w:rsidRPr="00161D89" w:rsidDel="001F49D0">
          <w:delText xml:space="preserve">———. 2015b. “Hidden in Plain Sight: Using Optimum Yield as a Policy Framework to Operationalize Ecosystem-Based Fisheries Management.” </w:delText>
        </w:r>
        <w:r w:rsidRPr="00161D89" w:rsidDel="001F49D0">
          <w:rPr>
            <w:i/>
            <w:iCs/>
          </w:rPr>
          <w:delText>Marine Policy</w:delText>
        </w:r>
        <w:r w:rsidRPr="00161D89" w:rsidDel="001F49D0">
          <w:delText xml:space="preserve"> 62 (December): 74–81. doi:10.1016/j.marpol.2015.08.014.</w:delText>
        </w:r>
      </w:del>
    </w:p>
    <w:p w14:paraId="7AFA864D" w14:textId="45644E0A" w:rsidR="00265DA0" w:rsidRPr="00161D89" w:rsidDel="001F49D0" w:rsidRDefault="00265DA0">
      <w:pPr>
        <w:pStyle w:val="Bibliography"/>
        <w:rPr>
          <w:del w:id="308" w:author="Microsoft Office User" w:date="2018-01-13T19:56:00Z"/>
        </w:rPr>
      </w:pPr>
      <w:del w:id="309" w:author="Microsoft Office User" w:date="2018-01-13T19:56:00Z">
        <w:r w:rsidRPr="00161D89" w:rsidDel="001F49D0">
          <w:delText>Pikitch, E. K., P.D. Boersma, I. L. Boyd, D. O. Conover, P. Cury, T.E. Essington, S. S. Heppell, et al. 2012. “Little Fish, Big Impact: Managing a Crucial Link in Ocean Food Webs.” Washington D.C.: Lenfest Ocean Program. http://www.oceanconservationsicence.org/foragefish.</w:delText>
        </w:r>
      </w:del>
    </w:p>
    <w:p w14:paraId="77FF37B9" w14:textId="6E19EA90" w:rsidR="00265DA0" w:rsidRPr="00161D89" w:rsidDel="001F49D0" w:rsidRDefault="00265DA0">
      <w:pPr>
        <w:pStyle w:val="Bibliography"/>
        <w:rPr>
          <w:del w:id="310" w:author="Microsoft Office User" w:date="2018-01-13T19:56:00Z"/>
        </w:rPr>
      </w:pPr>
      <w:del w:id="311" w:author="Microsoft Office User" w:date="2018-01-13T19:56:00Z">
        <w:r w:rsidRPr="00161D89" w:rsidDel="001F49D0">
          <w:delText xml:space="preserve">Pinsky, Malin L., and David Byler. 2015. “Fishing, Fast Growth and Climate Variability Increase the Risk of Collapse.” In </w:delText>
        </w:r>
        <w:r w:rsidRPr="00161D89" w:rsidDel="001F49D0">
          <w:rPr>
            <w:i/>
            <w:iCs/>
          </w:rPr>
          <w:delText>Proc. R. Soc. B</w:delText>
        </w:r>
        <w:r w:rsidRPr="00161D89" w:rsidDel="001F49D0">
          <w:delText>, 282:20151053. The Royal Society. http://rspb.royalsocietypublishing.org/content/282/1813/20151053.abstract.</w:delText>
        </w:r>
      </w:del>
    </w:p>
    <w:p w14:paraId="1509A8E0" w14:textId="0318F19D" w:rsidR="00265DA0" w:rsidRPr="00161D89" w:rsidDel="001F49D0" w:rsidRDefault="00265DA0">
      <w:pPr>
        <w:pStyle w:val="Bibliography"/>
        <w:rPr>
          <w:del w:id="312" w:author="Microsoft Office User" w:date="2018-01-13T19:56:00Z"/>
        </w:rPr>
      </w:pPr>
      <w:del w:id="313" w:author="Microsoft Office User" w:date="2018-01-13T19:56:00Z">
        <w:r w:rsidRPr="00161D89" w:rsidDel="001F49D0">
          <w:delText xml:space="preserve">Pitcher, Tony J., Daniela Kalikoski, Katherine Short, Divya Varkey, and Ganapathiraju Pramod. 2009. “An Evaluation of Progress in Implementing Ecosystem-Based Management of Fisheries in 33 Countries.” </w:delText>
        </w:r>
        <w:r w:rsidRPr="00161D89" w:rsidDel="001F49D0">
          <w:rPr>
            <w:i/>
            <w:iCs/>
          </w:rPr>
          <w:delText>Marine Policy</w:delText>
        </w:r>
        <w:r w:rsidRPr="00161D89" w:rsidDel="001F49D0">
          <w:delText xml:space="preserve"> 33 (2): 223–232.</w:delText>
        </w:r>
      </w:del>
    </w:p>
    <w:p w14:paraId="2EA045CF" w14:textId="0489BF03" w:rsidR="00265DA0" w:rsidRPr="00161D89" w:rsidDel="001F49D0" w:rsidRDefault="00265DA0">
      <w:pPr>
        <w:pStyle w:val="Bibliography"/>
        <w:rPr>
          <w:del w:id="314" w:author="Microsoft Office User" w:date="2018-01-13T19:56:00Z"/>
        </w:rPr>
      </w:pPr>
      <w:del w:id="315" w:author="Microsoft Office User" w:date="2018-01-13T19:56:00Z">
        <w:r w:rsidRPr="00161D89" w:rsidDel="001F49D0">
          <w:delText xml:space="preserve">Punt, André E., Teresa A’mar, Nicholas A. Bond, Douglas S. Butterworth, Carryn L. de Moor, José AA De Oliveira, Melissa A. Haltuch, Anne B. Hollowed, and Cody Szuwalski. 2014. “Fisheries Management under Climate and Environmental Uncertainty: Control Rules and Performance Simulation.” </w:delText>
        </w:r>
        <w:r w:rsidRPr="00161D89" w:rsidDel="001F49D0">
          <w:rPr>
            <w:i/>
            <w:iCs/>
          </w:rPr>
          <w:delText>ICES Journal of Marine Science: Journal Du Conseil</w:delText>
        </w:r>
        <w:r w:rsidRPr="00161D89" w:rsidDel="001F49D0">
          <w:delText xml:space="preserve"> 71 (8): 2208–2220.</w:delText>
        </w:r>
      </w:del>
    </w:p>
    <w:p w14:paraId="55A2E506" w14:textId="1568EE33" w:rsidR="00265DA0" w:rsidRPr="00161D89" w:rsidDel="001F49D0" w:rsidRDefault="00265DA0">
      <w:pPr>
        <w:pStyle w:val="Bibliography"/>
        <w:rPr>
          <w:del w:id="316" w:author="Microsoft Office User" w:date="2018-01-13T19:56:00Z"/>
        </w:rPr>
      </w:pPr>
      <w:del w:id="317" w:author="Microsoft Office User" w:date="2018-01-13T19:56:00Z">
        <w:r w:rsidRPr="00161D89" w:rsidDel="001F49D0">
          <w:delText xml:space="preserve">Rasulzada, Farida. 2014. “Creativity at Work and Its Relation to Well-Being.” </w:delText>
        </w:r>
        <w:r w:rsidRPr="00161D89" w:rsidDel="001F49D0">
          <w:rPr>
            <w:i/>
            <w:iCs/>
          </w:rPr>
          <w:delText>Creativity Research: An Interdisciplinary and Multidisciplinary Research Handbook</w:delText>
        </w:r>
        <w:r w:rsidRPr="00161D89" w:rsidDel="001F49D0">
          <w:delText>, 171–190.</w:delText>
        </w:r>
      </w:del>
    </w:p>
    <w:p w14:paraId="6538F450" w14:textId="3A31D3BA" w:rsidR="00265DA0" w:rsidRPr="00161D89" w:rsidDel="001F49D0" w:rsidRDefault="00265DA0">
      <w:pPr>
        <w:pStyle w:val="Bibliography"/>
        <w:rPr>
          <w:del w:id="318" w:author="Microsoft Office User" w:date="2018-01-13T19:56:00Z"/>
        </w:rPr>
      </w:pPr>
      <w:del w:id="319" w:author="Microsoft Office User" w:date="2018-01-13T19:56:00Z">
        <w:r w:rsidRPr="00161D89" w:rsidDel="001F49D0">
          <w:delText xml:space="preserve">Skern-Mauritzen, Mette, Geir Ottersen, Nils Olav Handegard, Geir Huse, Gjert E. Dingsør, Nils C. Stenseth, and Olav S. Kjesbu. 2016. “Ecosystem Processes Are Rarely Included in Tactical Fisheries Management.” </w:delText>
        </w:r>
        <w:r w:rsidRPr="00161D89" w:rsidDel="001F49D0">
          <w:rPr>
            <w:i/>
            <w:iCs/>
          </w:rPr>
          <w:delText>Fish and Fisheries</w:delText>
        </w:r>
        <w:r w:rsidRPr="00161D89" w:rsidDel="001F49D0">
          <w:delText xml:space="preserve"> 17 (1): 165–75. doi:10.1111/faf.12111.</w:delText>
        </w:r>
      </w:del>
    </w:p>
    <w:p w14:paraId="550198CC" w14:textId="27929567" w:rsidR="00265DA0" w:rsidRPr="00161D89" w:rsidDel="001F49D0" w:rsidRDefault="00265DA0">
      <w:pPr>
        <w:pStyle w:val="Bibliography"/>
        <w:rPr>
          <w:del w:id="320" w:author="Microsoft Office User" w:date="2018-01-13T19:56:00Z"/>
        </w:rPr>
      </w:pPr>
      <w:del w:id="321" w:author="Microsoft Office User" w:date="2018-01-13T19:56:00Z">
        <w:r w:rsidRPr="00161D89" w:rsidDel="001F49D0">
          <w:delText xml:space="preserve">Smith, A. D., C. J. Brown, C. M. Bulman, E. A. Fulton, P. Johnson, I. C. Kaplan, H. Lozano-Montes, et al. 2011. “Impacts of Fishing Low-Trophic Level Species on Marine Ecosystems.” </w:delText>
        </w:r>
        <w:r w:rsidRPr="00161D89" w:rsidDel="001F49D0">
          <w:rPr>
            <w:i/>
            <w:iCs/>
          </w:rPr>
          <w:delText>Science</w:delText>
        </w:r>
        <w:r w:rsidRPr="00161D89" w:rsidDel="001F49D0">
          <w:delText xml:space="preserve"> 333 (6046): 1147–50. doi:10.1126/science.1209395.</w:delText>
        </w:r>
      </w:del>
    </w:p>
    <w:p w14:paraId="394FADFD" w14:textId="2CDD269E" w:rsidR="00265DA0" w:rsidRPr="00161D89" w:rsidDel="001F49D0" w:rsidRDefault="00265DA0">
      <w:pPr>
        <w:pStyle w:val="Bibliography"/>
        <w:rPr>
          <w:del w:id="322" w:author="Microsoft Office User" w:date="2018-01-13T19:56:00Z"/>
        </w:rPr>
      </w:pPr>
      <w:del w:id="323" w:author="Microsoft Office User" w:date="2018-01-13T19:56:00Z">
        <w:r w:rsidRPr="00161D89" w:rsidDel="001F49D0">
          <w:delText xml:space="preserve">Tallis, Heather, Phillip S. Levin, Mary Ruckelshaus, Sarah E. Lester, Karen L. McLeod, David L. Fluharty, and Benjamin S. Halpern. 2010. “The Many Faces of Ecosystem-Based Management: Making the Process Work Today in Real Places.” </w:delText>
        </w:r>
        <w:r w:rsidRPr="00161D89" w:rsidDel="001F49D0">
          <w:rPr>
            <w:i/>
            <w:iCs/>
          </w:rPr>
          <w:delText>Marine Policy</w:delText>
        </w:r>
        <w:r w:rsidRPr="00161D89" w:rsidDel="001F49D0">
          <w:delText xml:space="preserve"> 34 (2): 340–348.</w:delText>
        </w:r>
      </w:del>
    </w:p>
    <w:p w14:paraId="40D2A19F" w14:textId="794447C6" w:rsidR="00265DA0" w:rsidRPr="00161D89" w:rsidDel="001F49D0" w:rsidRDefault="00265DA0">
      <w:pPr>
        <w:pStyle w:val="Bibliography"/>
        <w:rPr>
          <w:del w:id="324" w:author="Microsoft Office User" w:date="2018-01-13T19:56:00Z"/>
        </w:rPr>
      </w:pPr>
      <w:del w:id="325" w:author="Microsoft Office User" w:date="2018-01-13T19:56:00Z">
        <w:r w:rsidRPr="00161D89" w:rsidDel="001F49D0">
          <w:delText>Young, C de, A Charles, and A Hjort. 2008. “Human Dimensions of the Ecosystem Approach to Fisheries: An Overview of Context, Concepts, Tools and Methods.” 489. FAO Fisheries Technical Paper. Rome: FAO.</w:delText>
        </w:r>
      </w:del>
    </w:p>
    <w:p w14:paraId="6B8F1B03" w14:textId="5324DDE3" w:rsidR="00265DA0" w:rsidRPr="00161D89" w:rsidDel="001F49D0" w:rsidRDefault="00265DA0">
      <w:pPr>
        <w:pStyle w:val="Bibliography"/>
        <w:rPr>
          <w:del w:id="326" w:author="Microsoft Office User" w:date="2018-01-13T19:56:00Z"/>
        </w:rPr>
      </w:pPr>
      <w:del w:id="327" w:author="Microsoft Office User" w:date="2018-01-13T19:56:00Z">
        <w:r w:rsidRPr="00161D89" w:rsidDel="001F49D0">
          <w:delText xml:space="preserve">Zador, Stephani G., Kirstin K. Holsman, Kerim Y. Aydin, and Sarah K. Gaichas. 2017. “Ecosystem Considerations in Alaska: The Value of Qualitative Assessments.” </w:delText>
        </w:r>
        <w:r w:rsidRPr="00161D89" w:rsidDel="001F49D0">
          <w:rPr>
            <w:i/>
            <w:iCs/>
          </w:rPr>
          <w:delText>ICES Journal of Marine Science</w:delText>
        </w:r>
        <w:r w:rsidRPr="00161D89" w:rsidDel="001F49D0">
          <w:delText xml:space="preserve"> 74 (1): 421–30. doi:10.1093/icesjms/fsw144.</w:delText>
        </w:r>
      </w:del>
    </w:p>
    <w:p w14:paraId="7FCA39F4" w14:textId="77777777" w:rsidR="00161D89" w:rsidRPr="00161D89" w:rsidRDefault="00161D89">
      <w:pPr>
        <w:pStyle w:val="Bibliography"/>
        <w:rPr>
          <w:ins w:id="328" w:author="Microsoft Office User" w:date="2018-01-13T20:03:00Z"/>
          <w:rFonts w:ascii="Times New Roman" w:eastAsia="Times New Roman" w:hAnsi="Times New Roman" w:cs="Times New Roman"/>
        </w:rPr>
        <w:pPrChange w:id="329" w:author="Microsoft Office User" w:date="2018-01-13T20:03:00Z">
          <w:pPr>
            <w:widowControl w:val="0"/>
            <w:autoSpaceDE w:val="0"/>
            <w:autoSpaceDN w:val="0"/>
            <w:adjustRightInd w:val="0"/>
          </w:pPr>
        </w:pPrChange>
      </w:pPr>
      <w:ins w:id="330" w:author="Microsoft Office User" w:date="2018-01-13T20:03:00Z">
        <w:r w:rsidRPr="00161D89">
          <w:rPr>
            <w:rFonts w:ascii="Times New Roman" w:eastAsia="Times New Roman" w:hAnsi="Times New Roman" w:cs="Times New Roman"/>
          </w:rPr>
          <w:t xml:space="preserve">Arkema, Katie K., Sarah C. Abramson, and Bryan M. Dewsbury. 2006. “Marine Ecosystem-Based Management: From Characterization to Implementation.” </w:t>
        </w:r>
        <w:r w:rsidRPr="00161D89">
          <w:rPr>
            <w:rFonts w:ascii="Times New Roman" w:eastAsia="Times New Roman" w:hAnsi="Times New Roman" w:cs="Times New Roman"/>
            <w:i/>
            <w:iCs/>
          </w:rPr>
          <w:t>Frontiers in Ecology and the Environment</w:t>
        </w:r>
        <w:r w:rsidRPr="00161D89">
          <w:rPr>
            <w:rFonts w:ascii="Times New Roman" w:eastAsia="Times New Roman" w:hAnsi="Times New Roman" w:cs="Times New Roman"/>
          </w:rPr>
          <w:t xml:space="preserve"> 4 (10):525–532.</w:t>
        </w:r>
      </w:ins>
    </w:p>
    <w:p w14:paraId="0C1E41A7" w14:textId="77777777" w:rsidR="00161D89" w:rsidRPr="00161D89" w:rsidRDefault="00161D89">
      <w:pPr>
        <w:pStyle w:val="Bibliography"/>
        <w:rPr>
          <w:ins w:id="331" w:author="Microsoft Office User" w:date="2018-01-13T20:03:00Z"/>
          <w:rFonts w:ascii="Times New Roman" w:eastAsia="Times New Roman" w:hAnsi="Times New Roman" w:cs="Times New Roman"/>
        </w:rPr>
        <w:pPrChange w:id="332" w:author="Microsoft Office User" w:date="2018-01-13T20:03:00Z">
          <w:pPr>
            <w:widowControl w:val="0"/>
            <w:autoSpaceDE w:val="0"/>
            <w:autoSpaceDN w:val="0"/>
            <w:adjustRightInd w:val="0"/>
          </w:pPr>
        </w:pPrChange>
      </w:pPr>
      <w:ins w:id="333" w:author="Microsoft Office User" w:date="2018-01-13T20:03:00Z">
        <w:r w:rsidRPr="00161D89">
          <w:rPr>
            <w:rFonts w:ascii="Times New Roman" w:eastAsia="Times New Roman" w:hAnsi="Times New Roman" w:cs="Times New Roman"/>
          </w:rPr>
          <w:t xml:space="preserve">Berkes, Fikret. 2012. “Implementing Ecosystem-Based Management: Evolution or Revolution?” </w:t>
        </w:r>
        <w:r w:rsidRPr="00161D89">
          <w:rPr>
            <w:rFonts w:ascii="Times New Roman" w:eastAsia="Times New Roman" w:hAnsi="Times New Roman" w:cs="Times New Roman"/>
            <w:i/>
            <w:iCs/>
          </w:rPr>
          <w:t>Fish and Fisheries</w:t>
        </w:r>
        <w:r w:rsidRPr="00161D89">
          <w:rPr>
            <w:rFonts w:ascii="Times New Roman" w:eastAsia="Times New Roman" w:hAnsi="Times New Roman" w:cs="Times New Roman"/>
          </w:rPr>
          <w:t xml:space="preserve"> 13 (4):465–76. https://doi.org/10.1111/j.1467-2979.2011.00452.x.</w:t>
        </w:r>
      </w:ins>
    </w:p>
    <w:p w14:paraId="7FC94874" w14:textId="77777777" w:rsidR="00161D89" w:rsidRPr="00161D89" w:rsidRDefault="00161D89">
      <w:pPr>
        <w:pStyle w:val="Bibliography"/>
        <w:rPr>
          <w:ins w:id="334" w:author="Microsoft Office User" w:date="2018-01-13T20:03:00Z"/>
          <w:rFonts w:ascii="Times New Roman" w:eastAsia="Times New Roman" w:hAnsi="Times New Roman" w:cs="Times New Roman"/>
        </w:rPr>
        <w:pPrChange w:id="335" w:author="Microsoft Office User" w:date="2018-01-13T20:03:00Z">
          <w:pPr>
            <w:widowControl w:val="0"/>
            <w:autoSpaceDE w:val="0"/>
            <w:autoSpaceDN w:val="0"/>
            <w:adjustRightInd w:val="0"/>
          </w:pPr>
        </w:pPrChange>
      </w:pPr>
      <w:ins w:id="336" w:author="Microsoft Office User" w:date="2018-01-13T20:03:00Z">
        <w:r w:rsidRPr="00161D89">
          <w:rPr>
            <w:rFonts w:ascii="Times New Roman" w:eastAsia="Times New Roman" w:hAnsi="Times New Roman" w:cs="Times New Roman"/>
          </w:rPr>
          <w:t>Biedron, Ingrid S., and Barbara A. Knuth. 2016. “Toward Shared Understandings of Ecosystem-Based Fisheries Management among Fishery Management Councils and Stakeholders in the U.S. Mid-</w:t>
        </w:r>
        <w:r w:rsidRPr="00161D89">
          <w:rPr>
            <w:rFonts w:ascii="Times New Roman" w:eastAsia="Times New Roman" w:hAnsi="Times New Roman" w:cs="Times New Roman"/>
          </w:rPr>
          <w:lastRenderedPageBreak/>
          <w:t xml:space="preserve">Atlantic and New England Regions.” </w:t>
        </w:r>
        <w:r w:rsidRPr="00161D89">
          <w:rPr>
            <w:rFonts w:ascii="Times New Roman" w:eastAsia="Times New Roman" w:hAnsi="Times New Roman" w:cs="Times New Roman"/>
            <w:i/>
            <w:iCs/>
          </w:rPr>
          <w:t>Marine Policy</w:t>
        </w:r>
        <w:r w:rsidRPr="00161D89">
          <w:rPr>
            <w:rFonts w:ascii="Times New Roman" w:eastAsia="Times New Roman" w:hAnsi="Times New Roman" w:cs="Times New Roman"/>
          </w:rPr>
          <w:t xml:space="preserve"> 70 (Supplement C):40–48. https://doi.org/10.1016/j.marpol.2016.04.010.</w:t>
        </w:r>
      </w:ins>
    </w:p>
    <w:p w14:paraId="67ED9176" w14:textId="77777777" w:rsidR="00161D89" w:rsidRPr="00161D89" w:rsidRDefault="00161D89">
      <w:pPr>
        <w:pStyle w:val="Bibliography"/>
        <w:rPr>
          <w:ins w:id="337" w:author="Microsoft Office User" w:date="2018-01-13T20:03:00Z"/>
          <w:rFonts w:ascii="Times New Roman" w:eastAsia="Times New Roman" w:hAnsi="Times New Roman" w:cs="Times New Roman"/>
        </w:rPr>
        <w:pPrChange w:id="338" w:author="Microsoft Office User" w:date="2018-01-13T20:03:00Z">
          <w:pPr>
            <w:widowControl w:val="0"/>
            <w:autoSpaceDE w:val="0"/>
            <w:autoSpaceDN w:val="0"/>
            <w:adjustRightInd w:val="0"/>
          </w:pPr>
        </w:pPrChange>
      </w:pPr>
      <w:ins w:id="339" w:author="Microsoft Office User" w:date="2018-01-13T20:03:00Z">
        <w:r w:rsidRPr="00161D89">
          <w:rPr>
            <w:rFonts w:ascii="Times New Roman" w:eastAsia="Times New Roman" w:hAnsi="Times New Roman" w:cs="Times New Roman"/>
          </w:rPr>
          <w:t xml:space="preserve">Bundy, Alida, Ratana Chuenpagdee, Svein Jentoft, and Robin Mahon. 2008. “If Science Is Not the Answer, What Is? An Alternative Governance Model for the World’s Fisheries.” </w:t>
        </w:r>
        <w:r w:rsidRPr="00161D89">
          <w:rPr>
            <w:rFonts w:ascii="Times New Roman" w:eastAsia="Times New Roman" w:hAnsi="Times New Roman" w:cs="Times New Roman"/>
            <w:i/>
            <w:iCs/>
          </w:rPr>
          <w:t>Frontiers in Ecology and the Environment</w:t>
        </w:r>
        <w:r w:rsidRPr="00161D89">
          <w:rPr>
            <w:rFonts w:ascii="Times New Roman" w:eastAsia="Times New Roman" w:hAnsi="Times New Roman" w:cs="Times New Roman"/>
          </w:rPr>
          <w:t xml:space="preserve"> 6 (3):152–155.</w:t>
        </w:r>
      </w:ins>
    </w:p>
    <w:p w14:paraId="1FF23782" w14:textId="77777777" w:rsidR="00161D89" w:rsidRPr="00161D89" w:rsidRDefault="00161D89">
      <w:pPr>
        <w:pStyle w:val="Bibliography"/>
        <w:rPr>
          <w:ins w:id="340" w:author="Microsoft Office User" w:date="2018-01-13T20:03:00Z"/>
          <w:rFonts w:ascii="Times New Roman" w:eastAsia="Times New Roman" w:hAnsi="Times New Roman" w:cs="Times New Roman"/>
        </w:rPr>
        <w:pPrChange w:id="341" w:author="Microsoft Office User" w:date="2018-01-13T20:03:00Z">
          <w:pPr>
            <w:widowControl w:val="0"/>
            <w:autoSpaceDE w:val="0"/>
            <w:autoSpaceDN w:val="0"/>
            <w:adjustRightInd w:val="0"/>
          </w:pPr>
        </w:pPrChange>
      </w:pPr>
      <w:ins w:id="342" w:author="Microsoft Office User" w:date="2018-01-13T20:03:00Z">
        <w:r w:rsidRPr="00161D89">
          <w:rPr>
            <w:rFonts w:ascii="Times New Roman" w:eastAsia="Times New Roman" w:hAnsi="Times New Roman" w:cs="Times New Roman"/>
          </w:rPr>
          <w:t xml:space="preserve">Burnham, K.P., and D.R. Anderson. 1998. </w:t>
        </w:r>
        <w:r w:rsidRPr="00161D89">
          <w:rPr>
            <w:rFonts w:ascii="Times New Roman" w:eastAsia="Times New Roman" w:hAnsi="Times New Roman" w:cs="Times New Roman"/>
            <w:i/>
            <w:iCs/>
          </w:rPr>
          <w:t>Model Selection and Inference: A Practical Information-Theoretic Approach</w:t>
        </w:r>
        <w:r w:rsidRPr="00161D89">
          <w:rPr>
            <w:rFonts w:ascii="Times New Roman" w:eastAsia="Times New Roman" w:hAnsi="Times New Roman" w:cs="Times New Roman"/>
          </w:rPr>
          <w:t>. New York: Springer-Verlag.</w:t>
        </w:r>
      </w:ins>
    </w:p>
    <w:p w14:paraId="2A482F53" w14:textId="77777777" w:rsidR="00161D89" w:rsidRPr="00161D89" w:rsidRDefault="00161D89">
      <w:pPr>
        <w:pStyle w:val="Bibliography"/>
        <w:rPr>
          <w:ins w:id="343" w:author="Microsoft Office User" w:date="2018-01-13T20:03:00Z"/>
          <w:rFonts w:ascii="Times New Roman" w:eastAsia="Times New Roman" w:hAnsi="Times New Roman" w:cs="Times New Roman"/>
        </w:rPr>
        <w:pPrChange w:id="344" w:author="Microsoft Office User" w:date="2018-01-13T20:03:00Z">
          <w:pPr>
            <w:widowControl w:val="0"/>
            <w:autoSpaceDE w:val="0"/>
            <w:autoSpaceDN w:val="0"/>
            <w:adjustRightInd w:val="0"/>
          </w:pPr>
        </w:pPrChange>
      </w:pPr>
      <w:ins w:id="345" w:author="Microsoft Office User" w:date="2018-01-13T20:03:00Z">
        <w:r w:rsidRPr="00161D89">
          <w:rPr>
            <w:rFonts w:ascii="Times New Roman" w:eastAsia="Times New Roman" w:hAnsi="Times New Roman" w:cs="Times New Roman"/>
          </w:rPr>
          <w:t xml:space="preserve">Christie, Patrick, David L. Fluharty, Alan T. White, Liza Eisma-Osorio, and William Jatulan. 2007. “Assessing the Feasibility of Ecosystem-Based Fisheries Management in Tropical Contexts.” </w:t>
        </w:r>
        <w:r w:rsidRPr="00161D89">
          <w:rPr>
            <w:rFonts w:ascii="Times New Roman" w:eastAsia="Times New Roman" w:hAnsi="Times New Roman" w:cs="Times New Roman"/>
            <w:i/>
            <w:iCs/>
          </w:rPr>
          <w:t>Marine Policy</w:t>
        </w:r>
        <w:r w:rsidRPr="00161D89">
          <w:rPr>
            <w:rFonts w:ascii="Times New Roman" w:eastAsia="Times New Roman" w:hAnsi="Times New Roman" w:cs="Times New Roman"/>
          </w:rPr>
          <w:t xml:space="preserve"> 31 (3):239–50. https://doi.org/10.1016/j.marpol.2006.08.001.</w:t>
        </w:r>
      </w:ins>
    </w:p>
    <w:p w14:paraId="2E4C465D" w14:textId="77777777" w:rsidR="00161D89" w:rsidRPr="00161D89" w:rsidRDefault="00161D89">
      <w:pPr>
        <w:pStyle w:val="Bibliography"/>
        <w:rPr>
          <w:ins w:id="346" w:author="Microsoft Office User" w:date="2018-01-13T20:03:00Z"/>
          <w:rFonts w:ascii="Times New Roman" w:eastAsia="Times New Roman" w:hAnsi="Times New Roman" w:cs="Times New Roman"/>
        </w:rPr>
        <w:pPrChange w:id="347" w:author="Microsoft Office User" w:date="2018-01-13T20:03:00Z">
          <w:pPr>
            <w:widowControl w:val="0"/>
            <w:autoSpaceDE w:val="0"/>
            <w:autoSpaceDN w:val="0"/>
            <w:adjustRightInd w:val="0"/>
          </w:pPr>
        </w:pPrChange>
      </w:pPr>
      <w:ins w:id="348" w:author="Microsoft Office User" w:date="2018-01-13T20:03:00Z">
        <w:r w:rsidRPr="00161D89">
          <w:rPr>
            <w:rFonts w:ascii="Times New Roman" w:eastAsia="Times New Roman" w:hAnsi="Times New Roman" w:cs="Times New Roman"/>
          </w:rPr>
          <w:t xml:space="preserve">Cowan, James H., Jake C. Rice, Carl J. Walters, Ray Hilborn, Timothy E. Essington, John W. Day, and Kevin M. Boswell. 2012. “Challenges for Implementing an Ecosystem Approach to Fisheries Management.” </w:t>
        </w:r>
        <w:r w:rsidRPr="00161D89">
          <w:rPr>
            <w:rFonts w:ascii="Times New Roman" w:eastAsia="Times New Roman" w:hAnsi="Times New Roman" w:cs="Times New Roman"/>
            <w:i/>
            <w:iCs/>
          </w:rPr>
          <w:t>Marine and Coastal Fisheries</w:t>
        </w:r>
        <w:r w:rsidRPr="00161D89">
          <w:rPr>
            <w:rFonts w:ascii="Times New Roman" w:eastAsia="Times New Roman" w:hAnsi="Times New Roman" w:cs="Times New Roman"/>
          </w:rPr>
          <w:t xml:space="preserve"> 4 (1):496–510. https://doi.org/10.1080/19425120.2012.690825.</w:t>
        </w:r>
      </w:ins>
    </w:p>
    <w:p w14:paraId="3F343501" w14:textId="77777777" w:rsidR="00161D89" w:rsidRPr="00161D89" w:rsidRDefault="00161D89">
      <w:pPr>
        <w:pStyle w:val="Bibliography"/>
        <w:rPr>
          <w:ins w:id="349" w:author="Microsoft Office User" w:date="2018-01-13T20:03:00Z"/>
          <w:rFonts w:ascii="Times New Roman" w:eastAsia="Times New Roman" w:hAnsi="Times New Roman" w:cs="Times New Roman"/>
        </w:rPr>
        <w:pPrChange w:id="350" w:author="Microsoft Office User" w:date="2018-01-13T20:03:00Z">
          <w:pPr>
            <w:widowControl w:val="0"/>
            <w:autoSpaceDE w:val="0"/>
            <w:autoSpaceDN w:val="0"/>
            <w:adjustRightInd w:val="0"/>
          </w:pPr>
        </w:pPrChange>
      </w:pPr>
      <w:ins w:id="351" w:author="Microsoft Office User" w:date="2018-01-13T20:03:00Z">
        <w:r w:rsidRPr="00161D89">
          <w:rPr>
            <w:rFonts w:ascii="Times New Roman" w:eastAsia="Times New Roman" w:hAnsi="Times New Roman" w:cs="Times New Roman"/>
          </w:rPr>
          <w:t xml:space="preserve">Dickey-Collas, M., G. H. Engelhard, A. Rindorf, K. Raab, S. Smout, G. Aarts, M. van Deurs, et al. 2013. “Ecosystem-Based Management Objectives for the North Sea: Riding the Forage Fish Rollercoaster.” </w:t>
        </w:r>
        <w:r w:rsidRPr="00161D89">
          <w:rPr>
            <w:rFonts w:ascii="Times New Roman" w:eastAsia="Times New Roman" w:hAnsi="Times New Roman" w:cs="Times New Roman"/>
            <w:i/>
            <w:iCs/>
          </w:rPr>
          <w:t>ICES Journal of Marine Science</w:t>
        </w:r>
        <w:r w:rsidRPr="00161D89">
          <w:rPr>
            <w:rFonts w:ascii="Times New Roman" w:eastAsia="Times New Roman" w:hAnsi="Times New Roman" w:cs="Times New Roman"/>
          </w:rPr>
          <w:t>. https://doi.org/10.1093/icesjms/fst075.</w:t>
        </w:r>
      </w:ins>
    </w:p>
    <w:p w14:paraId="50E22B53" w14:textId="77777777" w:rsidR="00161D89" w:rsidRPr="00161D89" w:rsidRDefault="00161D89">
      <w:pPr>
        <w:pStyle w:val="Bibliography"/>
        <w:rPr>
          <w:ins w:id="352" w:author="Microsoft Office User" w:date="2018-01-13T20:03:00Z"/>
          <w:rFonts w:ascii="Times New Roman" w:eastAsia="Times New Roman" w:hAnsi="Times New Roman" w:cs="Times New Roman"/>
        </w:rPr>
        <w:pPrChange w:id="353" w:author="Microsoft Office User" w:date="2018-01-13T20:03:00Z">
          <w:pPr>
            <w:widowControl w:val="0"/>
            <w:autoSpaceDE w:val="0"/>
            <w:autoSpaceDN w:val="0"/>
            <w:adjustRightInd w:val="0"/>
          </w:pPr>
        </w:pPrChange>
      </w:pPr>
      <w:ins w:id="354" w:author="Microsoft Office User" w:date="2018-01-13T20:03:00Z">
        <w:r w:rsidRPr="00161D89">
          <w:rPr>
            <w:rFonts w:ascii="Times New Roman" w:eastAsia="Times New Roman" w:hAnsi="Times New Roman" w:cs="Times New Roman"/>
          </w:rPr>
          <w:t>Essington, T. E., P. S. Levin, K.N. Marshall, L. E. Koehn, L.G. Anderson, A. Bundy, Courtney Carothers, et al. 2016. “Building Effective Fishery Ecosystem Plans: A Report from the Lenfest Fishery Ecosystem Task Force.” Washington, D.C.: Lenfest Ocean Program.</w:t>
        </w:r>
      </w:ins>
    </w:p>
    <w:p w14:paraId="0FA4DF54" w14:textId="77777777" w:rsidR="00161D89" w:rsidRPr="00161D89" w:rsidRDefault="00161D89">
      <w:pPr>
        <w:pStyle w:val="Bibliography"/>
        <w:rPr>
          <w:ins w:id="355" w:author="Microsoft Office User" w:date="2018-01-13T20:03:00Z"/>
          <w:rFonts w:ascii="Times New Roman" w:eastAsia="Times New Roman" w:hAnsi="Times New Roman" w:cs="Times New Roman"/>
        </w:rPr>
        <w:pPrChange w:id="356" w:author="Microsoft Office User" w:date="2018-01-13T20:03:00Z">
          <w:pPr>
            <w:widowControl w:val="0"/>
            <w:autoSpaceDE w:val="0"/>
            <w:autoSpaceDN w:val="0"/>
            <w:adjustRightInd w:val="0"/>
          </w:pPr>
        </w:pPrChange>
      </w:pPr>
      <w:ins w:id="357" w:author="Microsoft Office User" w:date="2018-01-13T20:03:00Z">
        <w:r w:rsidRPr="00161D89">
          <w:rPr>
            <w:rFonts w:ascii="Times New Roman" w:eastAsia="Times New Roman" w:hAnsi="Times New Roman" w:cs="Times New Roman"/>
          </w:rPr>
          <w:t xml:space="preserve">Essington, T. E., P. E. Moriarty, H. E. Froehlich, E. E. Hodgson, L. E. Koehn, K. L. Oken, M. C. Siple, and C. C. Stawitz. 2015. “Fishing Amplifies Forage Fish Population Collapses.” </w:t>
        </w:r>
        <w:r w:rsidRPr="00161D89">
          <w:rPr>
            <w:rFonts w:ascii="Times New Roman" w:eastAsia="Times New Roman" w:hAnsi="Times New Roman" w:cs="Times New Roman"/>
            <w:i/>
            <w:iCs/>
          </w:rPr>
          <w:t>Proc Natl Acad Sci U S A</w:t>
        </w:r>
        <w:r w:rsidRPr="00161D89">
          <w:rPr>
            <w:rFonts w:ascii="Times New Roman" w:eastAsia="Times New Roman" w:hAnsi="Times New Roman" w:cs="Times New Roman"/>
          </w:rPr>
          <w:t xml:space="preserve"> 112 (21):6648–52. https://doi.org/10.1073/pnas.1422020112.</w:t>
        </w:r>
      </w:ins>
    </w:p>
    <w:p w14:paraId="43185AA1" w14:textId="77777777" w:rsidR="00161D89" w:rsidRPr="00161D89" w:rsidRDefault="00161D89">
      <w:pPr>
        <w:pStyle w:val="Bibliography"/>
        <w:rPr>
          <w:ins w:id="358" w:author="Microsoft Office User" w:date="2018-01-13T20:03:00Z"/>
          <w:rFonts w:ascii="Times New Roman" w:eastAsia="Times New Roman" w:hAnsi="Times New Roman" w:cs="Times New Roman"/>
        </w:rPr>
        <w:pPrChange w:id="359" w:author="Microsoft Office User" w:date="2018-01-13T20:03:00Z">
          <w:pPr>
            <w:widowControl w:val="0"/>
            <w:autoSpaceDE w:val="0"/>
            <w:autoSpaceDN w:val="0"/>
            <w:adjustRightInd w:val="0"/>
          </w:pPr>
        </w:pPrChange>
      </w:pPr>
      <w:ins w:id="360" w:author="Microsoft Office User" w:date="2018-01-13T20:03:00Z">
        <w:r w:rsidRPr="00161D89">
          <w:rPr>
            <w:rFonts w:ascii="Times New Roman" w:eastAsia="Times New Roman" w:hAnsi="Times New Roman" w:cs="Times New Roman"/>
          </w:rPr>
          <w:t>FAO. 2003. “Fisheries Management. 2. The Ecosystem Approach to Fisheries.” 4 Suppl. 2. FAO Technical Guidelines for Responsible Fisheries. Rome, Italy.</w:t>
        </w:r>
      </w:ins>
    </w:p>
    <w:p w14:paraId="1859A669" w14:textId="77777777" w:rsidR="00161D89" w:rsidRPr="00161D89" w:rsidRDefault="00161D89">
      <w:pPr>
        <w:pStyle w:val="Bibliography"/>
        <w:rPr>
          <w:ins w:id="361" w:author="Microsoft Office User" w:date="2018-01-13T20:03:00Z"/>
          <w:rFonts w:ascii="Times New Roman" w:eastAsia="Times New Roman" w:hAnsi="Times New Roman" w:cs="Times New Roman"/>
        </w:rPr>
        <w:pPrChange w:id="362" w:author="Microsoft Office User" w:date="2018-01-13T20:03:00Z">
          <w:pPr>
            <w:widowControl w:val="0"/>
            <w:autoSpaceDE w:val="0"/>
            <w:autoSpaceDN w:val="0"/>
            <w:adjustRightInd w:val="0"/>
          </w:pPr>
        </w:pPrChange>
      </w:pPr>
      <w:ins w:id="363" w:author="Microsoft Office User" w:date="2018-01-13T20:03:00Z">
        <w:r w:rsidRPr="00161D89">
          <w:rPr>
            <w:rFonts w:ascii="Times New Roman" w:eastAsia="Times New Roman" w:hAnsi="Times New Roman" w:cs="Times New Roman"/>
          </w:rPr>
          <w:t xml:space="preserve">Ford, Cameron M. 1996. “A Theory of Individual Creative Action in Multiple Social Domains.” </w:t>
        </w:r>
        <w:r w:rsidRPr="00161D89">
          <w:rPr>
            <w:rFonts w:ascii="Times New Roman" w:eastAsia="Times New Roman" w:hAnsi="Times New Roman" w:cs="Times New Roman"/>
            <w:i/>
            <w:iCs/>
          </w:rPr>
          <w:t>Academy of Management Review</w:t>
        </w:r>
        <w:r w:rsidRPr="00161D89">
          <w:rPr>
            <w:rFonts w:ascii="Times New Roman" w:eastAsia="Times New Roman" w:hAnsi="Times New Roman" w:cs="Times New Roman"/>
          </w:rPr>
          <w:t xml:space="preserve"> 21 (4):1112–1142.</w:t>
        </w:r>
      </w:ins>
    </w:p>
    <w:p w14:paraId="4251CE68" w14:textId="77777777" w:rsidR="00161D89" w:rsidRPr="00161D89" w:rsidRDefault="00161D89">
      <w:pPr>
        <w:pStyle w:val="Bibliography"/>
        <w:rPr>
          <w:ins w:id="364" w:author="Microsoft Office User" w:date="2018-01-13T20:03:00Z"/>
          <w:rFonts w:ascii="Times New Roman" w:eastAsia="Times New Roman" w:hAnsi="Times New Roman" w:cs="Times New Roman"/>
        </w:rPr>
        <w:pPrChange w:id="365" w:author="Microsoft Office User" w:date="2018-01-13T20:03:00Z">
          <w:pPr>
            <w:widowControl w:val="0"/>
            <w:autoSpaceDE w:val="0"/>
            <w:autoSpaceDN w:val="0"/>
            <w:adjustRightInd w:val="0"/>
          </w:pPr>
        </w:pPrChange>
      </w:pPr>
      <w:ins w:id="366" w:author="Microsoft Office User" w:date="2018-01-13T20:03:00Z">
        <w:r w:rsidRPr="00161D89">
          <w:rPr>
            <w:rFonts w:ascii="Times New Roman" w:eastAsia="Times New Roman" w:hAnsi="Times New Roman" w:cs="Times New Roman"/>
          </w:rPr>
          <w:t xml:space="preserve">Fredrickson, Barbara L. 2004. “The Broaden-and-Build Theory of Positive Emotions.” </w:t>
        </w:r>
        <w:r w:rsidRPr="00161D89">
          <w:rPr>
            <w:rFonts w:ascii="Times New Roman" w:eastAsia="Times New Roman" w:hAnsi="Times New Roman" w:cs="Times New Roman"/>
            <w:i/>
            <w:iCs/>
          </w:rPr>
          <w:t>Philosophical Transactions of the Royal Society B: Biological Sciences</w:t>
        </w:r>
        <w:r w:rsidRPr="00161D89">
          <w:rPr>
            <w:rFonts w:ascii="Times New Roman" w:eastAsia="Times New Roman" w:hAnsi="Times New Roman" w:cs="Times New Roman"/>
          </w:rPr>
          <w:t xml:space="preserve"> 359 (1449):1367.</w:t>
        </w:r>
      </w:ins>
    </w:p>
    <w:p w14:paraId="57683177" w14:textId="77777777" w:rsidR="00161D89" w:rsidRPr="00161D89" w:rsidRDefault="00161D89">
      <w:pPr>
        <w:pStyle w:val="Bibliography"/>
        <w:rPr>
          <w:ins w:id="367" w:author="Microsoft Office User" w:date="2018-01-13T20:03:00Z"/>
          <w:rFonts w:ascii="Times New Roman" w:eastAsia="Times New Roman" w:hAnsi="Times New Roman" w:cs="Times New Roman"/>
        </w:rPr>
        <w:pPrChange w:id="368" w:author="Microsoft Office User" w:date="2018-01-13T20:03:00Z">
          <w:pPr>
            <w:widowControl w:val="0"/>
            <w:autoSpaceDE w:val="0"/>
            <w:autoSpaceDN w:val="0"/>
            <w:adjustRightInd w:val="0"/>
          </w:pPr>
        </w:pPrChange>
      </w:pPr>
      <w:ins w:id="369" w:author="Microsoft Office User" w:date="2018-01-13T20:03:00Z">
        <w:r w:rsidRPr="00161D89">
          <w:rPr>
            <w:rFonts w:ascii="Times New Roman" w:eastAsia="Times New Roman" w:hAnsi="Times New Roman" w:cs="Times New Roman"/>
          </w:rPr>
          <w:t xml:space="preserve">Hilborn, R., J.M. Orensanz, and A.M. Parma. 2005. “Institutions, Incentives and the Future of Fisheries.” </w:t>
        </w:r>
        <w:r w:rsidRPr="00161D89">
          <w:rPr>
            <w:rFonts w:ascii="Times New Roman" w:eastAsia="Times New Roman" w:hAnsi="Times New Roman" w:cs="Times New Roman"/>
            <w:i/>
            <w:iCs/>
          </w:rPr>
          <w:t>Philosophical Transactions of the Royal Society of London, Series B: Biological Sciences</w:t>
        </w:r>
        <w:r w:rsidRPr="00161D89">
          <w:rPr>
            <w:rFonts w:ascii="Times New Roman" w:eastAsia="Times New Roman" w:hAnsi="Times New Roman" w:cs="Times New Roman"/>
          </w:rPr>
          <w:t xml:space="preserve"> 360:47–57.</w:t>
        </w:r>
      </w:ins>
    </w:p>
    <w:p w14:paraId="533E7939" w14:textId="77777777" w:rsidR="00161D89" w:rsidRPr="00161D89" w:rsidRDefault="00161D89">
      <w:pPr>
        <w:pStyle w:val="Bibliography"/>
        <w:rPr>
          <w:ins w:id="370" w:author="Microsoft Office User" w:date="2018-01-13T20:03:00Z"/>
          <w:rFonts w:ascii="Times New Roman" w:eastAsia="Times New Roman" w:hAnsi="Times New Roman" w:cs="Times New Roman"/>
        </w:rPr>
        <w:pPrChange w:id="371" w:author="Microsoft Office User" w:date="2018-01-13T20:03:00Z">
          <w:pPr>
            <w:widowControl w:val="0"/>
            <w:autoSpaceDE w:val="0"/>
            <w:autoSpaceDN w:val="0"/>
            <w:adjustRightInd w:val="0"/>
          </w:pPr>
        </w:pPrChange>
      </w:pPr>
      <w:ins w:id="372" w:author="Microsoft Office User" w:date="2018-01-13T20:03:00Z">
        <w:r w:rsidRPr="00161D89">
          <w:rPr>
            <w:rFonts w:ascii="Times New Roman" w:eastAsia="Times New Roman" w:hAnsi="Times New Roman" w:cs="Times New Roman"/>
          </w:rPr>
          <w:t xml:space="preserve">Hilborn, Ray. 2011. “Future Directions in Ecosystem Based Fisheries Management: A Personal Perspective.” </w:t>
        </w:r>
        <w:r w:rsidRPr="00161D89">
          <w:rPr>
            <w:rFonts w:ascii="Times New Roman" w:eastAsia="Times New Roman" w:hAnsi="Times New Roman" w:cs="Times New Roman"/>
            <w:i/>
            <w:iCs/>
          </w:rPr>
          <w:t>Fisheries Research</w:t>
        </w:r>
        <w:r w:rsidRPr="00161D89">
          <w:rPr>
            <w:rFonts w:ascii="Times New Roman" w:eastAsia="Times New Roman" w:hAnsi="Times New Roman" w:cs="Times New Roman"/>
          </w:rPr>
          <w:t xml:space="preserve"> 108 (2):235–239.</w:t>
        </w:r>
      </w:ins>
    </w:p>
    <w:p w14:paraId="1EBD5521" w14:textId="77777777" w:rsidR="00161D89" w:rsidRPr="00161D89" w:rsidRDefault="00161D89">
      <w:pPr>
        <w:pStyle w:val="Bibliography"/>
        <w:rPr>
          <w:ins w:id="373" w:author="Microsoft Office User" w:date="2018-01-13T20:03:00Z"/>
          <w:rFonts w:ascii="Times New Roman" w:eastAsia="Times New Roman" w:hAnsi="Times New Roman" w:cs="Times New Roman"/>
        </w:rPr>
        <w:pPrChange w:id="374" w:author="Microsoft Office User" w:date="2018-01-13T20:03:00Z">
          <w:pPr>
            <w:widowControl w:val="0"/>
            <w:autoSpaceDE w:val="0"/>
            <w:autoSpaceDN w:val="0"/>
            <w:adjustRightInd w:val="0"/>
          </w:pPr>
        </w:pPrChange>
      </w:pPr>
      <w:ins w:id="375" w:author="Microsoft Office User" w:date="2018-01-13T20:03:00Z">
        <w:r w:rsidRPr="00161D89">
          <w:rPr>
            <w:rFonts w:ascii="Times New Roman" w:eastAsia="Times New Roman" w:hAnsi="Times New Roman" w:cs="Times New Roman"/>
          </w:rPr>
          <w:t xml:space="preserve">Holsman, Kirstin K., James Ianelli, Kerim Aydin, Andre E. Punt, and Elizabeth A. Moffitt. 2016. “A Comparison of Fisheries Biological Reference Points Estimated from Temperature-Specific Multi-Species and Single-Species Climate-Enhanced Stock Assessment Models.” </w:t>
        </w:r>
        <w:r w:rsidRPr="00161D89">
          <w:rPr>
            <w:rFonts w:ascii="Times New Roman" w:eastAsia="Times New Roman" w:hAnsi="Times New Roman" w:cs="Times New Roman"/>
            <w:i/>
            <w:iCs/>
          </w:rPr>
          <w:t>Deep-Sea Research Part Ii-Topical Studies in Oceanography</w:t>
        </w:r>
        <w:r w:rsidRPr="00161D89">
          <w:rPr>
            <w:rFonts w:ascii="Times New Roman" w:eastAsia="Times New Roman" w:hAnsi="Times New Roman" w:cs="Times New Roman"/>
          </w:rPr>
          <w:t xml:space="preserve"> 134 (December):360–78. https://doi.org/10.1016/j.dsr2.2015.08.001.</w:t>
        </w:r>
      </w:ins>
    </w:p>
    <w:p w14:paraId="60778929" w14:textId="77777777" w:rsidR="00161D89" w:rsidRPr="00161D89" w:rsidRDefault="00161D89">
      <w:pPr>
        <w:pStyle w:val="Bibliography"/>
        <w:rPr>
          <w:ins w:id="376" w:author="Microsoft Office User" w:date="2018-01-13T20:03:00Z"/>
          <w:rFonts w:ascii="Times New Roman" w:eastAsia="Times New Roman" w:hAnsi="Times New Roman" w:cs="Times New Roman"/>
        </w:rPr>
        <w:pPrChange w:id="377" w:author="Microsoft Office User" w:date="2018-01-13T20:03:00Z">
          <w:pPr>
            <w:widowControl w:val="0"/>
            <w:autoSpaceDE w:val="0"/>
            <w:autoSpaceDN w:val="0"/>
            <w:adjustRightInd w:val="0"/>
          </w:pPr>
        </w:pPrChange>
      </w:pPr>
      <w:ins w:id="378" w:author="Microsoft Office User" w:date="2018-01-13T20:03:00Z">
        <w:r w:rsidRPr="00161D89">
          <w:rPr>
            <w:rFonts w:ascii="Times New Roman" w:eastAsia="Times New Roman" w:hAnsi="Times New Roman" w:cs="Times New Roman"/>
          </w:rPr>
          <w:t xml:space="preserve">Im, Subin, Mitzi M. Montoya, and John P. Workman. 2013. “Antecedents and Consequences of Creativity in Product Innovation Teams.” </w:t>
        </w:r>
        <w:r w:rsidRPr="00161D89">
          <w:rPr>
            <w:rFonts w:ascii="Times New Roman" w:eastAsia="Times New Roman" w:hAnsi="Times New Roman" w:cs="Times New Roman"/>
            <w:i/>
            <w:iCs/>
          </w:rPr>
          <w:t>Journal of Product Innovation Management</w:t>
        </w:r>
        <w:r w:rsidRPr="00161D89">
          <w:rPr>
            <w:rFonts w:ascii="Times New Roman" w:eastAsia="Times New Roman" w:hAnsi="Times New Roman" w:cs="Times New Roman"/>
          </w:rPr>
          <w:t xml:space="preserve"> 30 (1):170–185.</w:t>
        </w:r>
      </w:ins>
    </w:p>
    <w:p w14:paraId="64D5D03F" w14:textId="77777777" w:rsidR="00161D89" w:rsidRPr="00161D89" w:rsidRDefault="00161D89">
      <w:pPr>
        <w:pStyle w:val="Bibliography"/>
        <w:rPr>
          <w:ins w:id="379" w:author="Microsoft Office User" w:date="2018-01-13T20:03:00Z"/>
          <w:rFonts w:ascii="Times New Roman" w:eastAsia="Times New Roman" w:hAnsi="Times New Roman" w:cs="Times New Roman"/>
        </w:rPr>
        <w:pPrChange w:id="380" w:author="Microsoft Office User" w:date="2018-01-13T20:03:00Z">
          <w:pPr>
            <w:widowControl w:val="0"/>
            <w:autoSpaceDE w:val="0"/>
            <w:autoSpaceDN w:val="0"/>
            <w:adjustRightInd w:val="0"/>
          </w:pPr>
        </w:pPrChange>
      </w:pPr>
      <w:ins w:id="381" w:author="Microsoft Office User" w:date="2018-01-13T20:03:00Z">
        <w:r w:rsidRPr="00161D89">
          <w:rPr>
            <w:rFonts w:ascii="Times New Roman" w:eastAsia="Times New Roman" w:hAnsi="Times New Roman" w:cs="Times New Roman"/>
          </w:rPr>
          <w:lastRenderedPageBreak/>
          <w:t xml:space="preserve">Kuparinen, Anna, Samu Mäntyniemi, Jeffrey A. Hutchings, and Sakari Kuikka. 2012. “Increasing Biological Realism of Fisheries Stock Assessment: Towards Hierarchical Bayesian Methods.” </w:t>
        </w:r>
        <w:r w:rsidRPr="00161D89">
          <w:rPr>
            <w:rFonts w:ascii="Times New Roman" w:eastAsia="Times New Roman" w:hAnsi="Times New Roman" w:cs="Times New Roman"/>
            <w:i/>
            <w:iCs/>
          </w:rPr>
          <w:t>Environmental Reviews</w:t>
        </w:r>
        <w:r w:rsidRPr="00161D89">
          <w:rPr>
            <w:rFonts w:ascii="Times New Roman" w:eastAsia="Times New Roman" w:hAnsi="Times New Roman" w:cs="Times New Roman"/>
          </w:rPr>
          <w:t xml:space="preserve"> 20 (2):135–51. https://doi.org/10.1139/a2012-006.</w:t>
        </w:r>
      </w:ins>
    </w:p>
    <w:p w14:paraId="79A2DF5E" w14:textId="77777777" w:rsidR="00161D89" w:rsidRPr="00161D89" w:rsidRDefault="00161D89">
      <w:pPr>
        <w:pStyle w:val="Bibliography"/>
        <w:rPr>
          <w:ins w:id="382" w:author="Microsoft Office User" w:date="2018-01-13T20:03:00Z"/>
          <w:rFonts w:ascii="Times New Roman" w:eastAsia="Times New Roman" w:hAnsi="Times New Roman" w:cs="Times New Roman"/>
        </w:rPr>
        <w:pPrChange w:id="383" w:author="Microsoft Office User" w:date="2018-01-13T20:03:00Z">
          <w:pPr>
            <w:widowControl w:val="0"/>
            <w:autoSpaceDE w:val="0"/>
            <w:autoSpaceDN w:val="0"/>
            <w:adjustRightInd w:val="0"/>
          </w:pPr>
        </w:pPrChange>
      </w:pPr>
      <w:ins w:id="384" w:author="Microsoft Office User" w:date="2018-01-13T20:03:00Z">
        <w:r w:rsidRPr="00161D89">
          <w:rPr>
            <w:rFonts w:ascii="Times New Roman" w:eastAsia="Times New Roman" w:hAnsi="Times New Roman" w:cs="Times New Roman"/>
          </w:rPr>
          <w:t xml:space="preserve">Leslie, Heather, Leila Sievanen, Tara Gancos Crawford, Rebecca Gruby, H. Cristina Villanueva-Aznar, and Lisa M. Campbell. 2015. “Learning from Ecosystem-Based Management in Practice.” </w:t>
        </w:r>
        <w:r w:rsidRPr="00161D89">
          <w:rPr>
            <w:rFonts w:ascii="Times New Roman" w:eastAsia="Times New Roman" w:hAnsi="Times New Roman" w:cs="Times New Roman"/>
            <w:i/>
            <w:iCs/>
          </w:rPr>
          <w:t>Coastal Management</w:t>
        </w:r>
        <w:r w:rsidRPr="00161D89">
          <w:rPr>
            <w:rFonts w:ascii="Times New Roman" w:eastAsia="Times New Roman" w:hAnsi="Times New Roman" w:cs="Times New Roman"/>
          </w:rPr>
          <w:t xml:space="preserve"> 43 (5):471–97. https://doi.org/10.1080/08920753.2015.1051424.</w:t>
        </w:r>
      </w:ins>
    </w:p>
    <w:p w14:paraId="78601B39" w14:textId="77777777" w:rsidR="00161D89" w:rsidRPr="00161D89" w:rsidRDefault="00161D89">
      <w:pPr>
        <w:pStyle w:val="Bibliography"/>
        <w:rPr>
          <w:ins w:id="385" w:author="Microsoft Office User" w:date="2018-01-13T20:03:00Z"/>
          <w:rFonts w:ascii="Times New Roman" w:eastAsia="Times New Roman" w:hAnsi="Times New Roman" w:cs="Times New Roman"/>
        </w:rPr>
        <w:pPrChange w:id="386" w:author="Microsoft Office User" w:date="2018-01-13T20:03:00Z">
          <w:pPr>
            <w:widowControl w:val="0"/>
            <w:autoSpaceDE w:val="0"/>
            <w:autoSpaceDN w:val="0"/>
            <w:adjustRightInd w:val="0"/>
          </w:pPr>
        </w:pPrChange>
      </w:pPr>
      <w:ins w:id="387" w:author="Microsoft Office User" w:date="2018-01-13T20:03:00Z">
        <w:r w:rsidRPr="00161D89">
          <w:rPr>
            <w:rFonts w:ascii="Times New Roman" w:eastAsia="Times New Roman" w:hAnsi="Times New Roman" w:cs="Times New Roman"/>
          </w:rPr>
          <w:t xml:space="preserve">Levin, Phillip S. 2014. “New Conservation for the Anthropocene Ocean.” </w:t>
        </w:r>
        <w:r w:rsidRPr="00161D89">
          <w:rPr>
            <w:rFonts w:ascii="Times New Roman" w:eastAsia="Times New Roman" w:hAnsi="Times New Roman" w:cs="Times New Roman"/>
            <w:i/>
            <w:iCs/>
          </w:rPr>
          <w:t>Conservation Letters</w:t>
        </w:r>
        <w:r w:rsidRPr="00161D89">
          <w:rPr>
            <w:rFonts w:ascii="Times New Roman" w:eastAsia="Times New Roman" w:hAnsi="Times New Roman" w:cs="Times New Roman"/>
          </w:rPr>
          <w:t>. http://onlinelibrary.wiley.com/doi/10.1111/conl.12108/abstract.</w:t>
        </w:r>
      </w:ins>
    </w:p>
    <w:p w14:paraId="1A014023" w14:textId="77777777" w:rsidR="00161D89" w:rsidRPr="00161D89" w:rsidRDefault="00161D89">
      <w:pPr>
        <w:pStyle w:val="Bibliography"/>
        <w:rPr>
          <w:ins w:id="388" w:author="Microsoft Office User" w:date="2018-01-13T20:03:00Z"/>
          <w:rFonts w:ascii="Times New Roman" w:eastAsia="Times New Roman" w:hAnsi="Times New Roman" w:cs="Times New Roman"/>
        </w:rPr>
        <w:pPrChange w:id="389" w:author="Microsoft Office User" w:date="2018-01-13T20:03:00Z">
          <w:pPr>
            <w:widowControl w:val="0"/>
            <w:autoSpaceDE w:val="0"/>
            <w:autoSpaceDN w:val="0"/>
            <w:adjustRightInd w:val="0"/>
          </w:pPr>
        </w:pPrChange>
      </w:pPr>
      <w:ins w:id="390" w:author="Microsoft Office User" w:date="2018-01-13T20:03:00Z">
        <w:r w:rsidRPr="00161D89">
          <w:rPr>
            <w:rFonts w:ascii="Times New Roman" w:eastAsia="Times New Roman" w:hAnsi="Times New Roman" w:cs="Times New Roman"/>
          </w:rPr>
          <w:t xml:space="preserve">Link, J. 2002. “What Does Ecosystem-Based Management Mean?” </w:t>
        </w:r>
        <w:r w:rsidRPr="00161D89">
          <w:rPr>
            <w:rFonts w:ascii="Times New Roman" w:eastAsia="Times New Roman" w:hAnsi="Times New Roman" w:cs="Times New Roman"/>
            <w:i/>
            <w:iCs/>
          </w:rPr>
          <w:t>Fisheries</w:t>
        </w:r>
        <w:r w:rsidRPr="00161D89">
          <w:rPr>
            <w:rFonts w:ascii="Times New Roman" w:eastAsia="Times New Roman" w:hAnsi="Times New Roman" w:cs="Times New Roman"/>
          </w:rPr>
          <w:t xml:space="preserve"> 27 (4):18–21.</w:t>
        </w:r>
      </w:ins>
    </w:p>
    <w:p w14:paraId="3D063DE1" w14:textId="77777777" w:rsidR="00161D89" w:rsidRPr="00161D89" w:rsidRDefault="00161D89">
      <w:pPr>
        <w:pStyle w:val="Bibliography"/>
        <w:rPr>
          <w:ins w:id="391" w:author="Microsoft Office User" w:date="2018-01-13T20:03:00Z"/>
          <w:rFonts w:ascii="Times New Roman" w:eastAsia="Times New Roman" w:hAnsi="Times New Roman" w:cs="Times New Roman"/>
        </w:rPr>
        <w:pPrChange w:id="392" w:author="Microsoft Office User" w:date="2018-01-13T20:03:00Z">
          <w:pPr>
            <w:widowControl w:val="0"/>
            <w:autoSpaceDE w:val="0"/>
            <w:autoSpaceDN w:val="0"/>
            <w:adjustRightInd w:val="0"/>
          </w:pPr>
        </w:pPrChange>
      </w:pPr>
      <w:ins w:id="393" w:author="Microsoft Office User" w:date="2018-01-13T20:03:00Z">
        <w:r w:rsidRPr="00161D89">
          <w:rPr>
            <w:rFonts w:ascii="Times New Roman" w:eastAsia="Times New Roman" w:hAnsi="Times New Roman" w:cs="Times New Roman"/>
          </w:rPr>
          <w:t xml:space="preserve">Link, J. S. 2010. </w:t>
        </w:r>
        <w:r w:rsidRPr="00161D89">
          <w:rPr>
            <w:rFonts w:ascii="Times New Roman" w:eastAsia="Times New Roman" w:hAnsi="Times New Roman" w:cs="Times New Roman"/>
            <w:i/>
            <w:iCs/>
          </w:rPr>
          <w:t>Ecosystem-Based Fisheries Management: Confronting Tradeoffs</w:t>
        </w:r>
        <w:r w:rsidRPr="00161D89">
          <w:rPr>
            <w:rFonts w:ascii="Times New Roman" w:eastAsia="Times New Roman" w:hAnsi="Times New Roman" w:cs="Times New Roman"/>
          </w:rPr>
          <w:t>. Cambridge: Cambridge University Press.</w:t>
        </w:r>
      </w:ins>
    </w:p>
    <w:p w14:paraId="3380BF4D" w14:textId="77777777" w:rsidR="00161D89" w:rsidRPr="00161D89" w:rsidRDefault="00161D89">
      <w:pPr>
        <w:pStyle w:val="Bibliography"/>
        <w:rPr>
          <w:ins w:id="394" w:author="Microsoft Office User" w:date="2018-01-13T20:03:00Z"/>
          <w:rFonts w:ascii="Times New Roman" w:eastAsia="Times New Roman" w:hAnsi="Times New Roman" w:cs="Times New Roman"/>
        </w:rPr>
        <w:pPrChange w:id="395" w:author="Microsoft Office User" w:date="2018-01-13T20:03:00Z">
          <w:pPr>
            <w:widowControl w:val="0"/>
            <w:autoSpaceDE w:val="0"/>
            <w:autoSpaceDN w:val="0"/>
            <w:adjustRightInd w:val="0"/>
          </w:pPr>
        </w:pPrChange>
      </w:pPr>
      <w:ins w:id="396" w:author="Microsoft Office User" w:date="2018-01-13T20:03:00Z">
        <w:r w:rsidRPr="00161D89">
          <w:rPr>
            <w:rFonts w:ascii="Times New Roman" w:eastAsia="Times New Roman" w:hAnsi="Times New Roman" w:cs="Times New Roman"/>
          </w:rPr>
          <w:t xml:space="preserve">Mace, Pamela M. 2001. “A New Role for MSY in Single-Species and Ecosystem Approaches to Fisheries Stock Assessment and Management.” </w:t>
        </w:r>
        <w:r w:rsidRPr="00161D89">
          <w:rPr>
            <w:rFonts w:ascii="Times New Roman" w:eastAsia="Times New Roman" w:hAnsi="Times New Roman" w:cs="Times New Roman"/>
            <w:i/>
            <w:iCs/>
          </w:rPr>
          <w:t>Fish and Fisheries</w:t>
        </w:r>
        <w:r w:rsidRPr="00161D89">
          <w:rPr>
            <w:rFonts w:ascii="Times New Roman" w:eastAsia="Times New Roman" w:hAnsi="Times New Roman" w:cs="Times New Roman"/>
          </w:rPr>
          <w:t xml:space="preserve"> 2 (1):2–32.</w:t>
        </w:r>
      </w:ins>
    </w:p>
    <w:p w14:paraId="6D37A94A" w14:textId="77777777" w:rsidR="00161D89" w:rsidRPr="00161D89" w:rsidRDefault="00161D89">
      <w:pPr>
        <w:pStyle w:val="Bibliography"/>
        <w:rPr>
          <w:ins w:id="397" w:author="Microsoft Office User" w:date="2018-01-13T20:03:00Z"/>
          <w:rFonts w:ascii="Times New Roman" w:eastAsia="Times New Roman" w:hAnsi="Times New Roman" w:cs="Times New Roman"/>
        </w:rPr>
        <w:pPrChange w:id="398" w:author="Microsoft Office User" w:date="2018-01-13T20:03:00Z">
          <w:pPr>
            <w:widowControl w:val="0"/>
            <w:autoSpaceDE w:val="0"/>
            <w:autoSpaceDN w:val="0"/>
            <w:adjustRightInd w:val="0"/>
          </w:pPr>
        </w:pPrChange>
      </w:pPr>
      <w:ins w:id="399" w:author="Microsoft Office User" w:date="2018-01-13T20:03:00Z">
        <w:r w:rsidRPr="00161D89">
          <w:rPr>
            <w:rFonts w:ascii="Times New Roman" w:eastAsia="Times New Roman" w:hAnsi="Times New Roman" w:cs="Times New Roman"/>
          </w:rPr>
          <w:t xml:space="preserve">Marine Strategy Framework Directive. 2008. “Directive 2008/56/EC of the European Parliament and of the Council of 17 June 2008 Establishing a Framework for Community Action in the Field of Marine Environmental Policy.” </w:t>
        </w:r>
        <w:r w:rsidRPr="00161D89">
          <w:rPr>
            <w:rFonts w:ascii="Times New Roman" w:eastAsia="Times New Roman" w:hAnsi="Times New Roman" w:cs="Times New Roman"/>
            <w:i/>
            <w:iCs/>
          </w:rPr>
          <w:t>Official Journal of the European Union L</w:t>
        </w:r>
        <w:r w:rsidRPr="00161D89">
          <w:rPr>
            <w:rFonts w:ascii="Times New Roman" w:eastAsia="Times New Roman" w:hAnsi="Times New Roman" w:cs="Times New Roman"/>
          </w:rPr>
          <w:t xml:space="preserve"> 164:19–40.</w:t>
        </w:r>
      </w:ins>
    </w:p>
    <w:p w14:paraId="0B665E31" w14:textId="77777777" w:rsidR="00161D89" w:rsidRPr="00161D89" w:rsidRDefault="00161D89">
      <w:pPr>
        <w:pStyle w:val="Bibliography"/>
        <w:rPr>
          <w:ins w:id="400" w:author="Microsoft Office User" w:date="2018-01-13T20:03:00Z"/>
          <w:rFonts w:ascii="Times New Roman" w:eastAsia="Times New Roman" w:hAnsi="Times New Roman" w:cs="Times New Roman"/>
        </w:rPr>
        <w:pPrChange w:id="401" w:author="Microsoft Office User" w:date="2018-01-13T20:03:00Z">
          <w:pPr>
            <w:widowControl w:val="0"/>
            <w:autoSpaceDE w:val="0"/>
            <w:autoSpaceDN w:val="0"/>
            <w:adjustRightInd w:val="0"/>
          </w:pPr>
        </w:pPrChange>
      </w:pPr>
      <w:ins w:id="402" w:author="Microsoft Office User" w:date="2018-01-13T20:03:00Z">
        <w:r w:rsidRPr="00161D89">
          <w:rPr>
            <w:rFonts w:ascii="Times New Roman" w:eastAsia="Times New Roman" w:hAnsi="Times New Roman" w:cs="Times New Roman"/>
          </w:rPr>
          <w:t xml:space="preserve">Maunder, M.N., and G. M. Watters. 2003. “A General Framework for Integrating Environmental Time Series into Stock Assessment Models: Model Descriptions, Simulation Testing and Example.” </w:t>
        </w:r>
        <w:r w:rsidRPr="00161D89">
          <w:rPr>
            <w:rFonts w:ascii="Times New Roman" w:eastAsia="Times New Roman" w:hAnsi="Times New Roman" w:cs="Times New Roman"/>
            <w:i/>
            <w:iCs/>
          </w:rPr>
          <w:t>Fisheries Bulletin</w:t>
        </w:r>
        <w:r w:rsidRPr="00161D89">
          <w:rPr>
            <w:rFonts w:ascii="Times New Roman" w:eastAsia="Times New Roman" w:hAnsi="Times New Roman" w:cs="Times New Roman"/>
          </w:rPr>
          <w:t xml:space="preserve"> 101:89–99.</w:t>
        </w:r>
      </w:ins>
    </w:p>
    <w:p w14:paraId="71383D43" w14:textId="77777777" w:rsidR="00161D89" w:rsidRPr="00161D89" w:rsidRDefault="00161D89">
      <w:pPr>
        <w:pStyle w:val="Bibliography"/>
        <w:rPr>
          <w:ins w:id="403" w:author="Microsoft Office User" w:date="2018-01-13T20:03:00Z"/>
          <w:rFonts w:ascii="Times New Roman" w:eastAsia="Times New Roman" w:hAnsi="Times New Roman" w:cs="Times New Roman"/>
        </w:rPr>
        <w:pPrChange w:id="404" w:author="Microsoft Office User" w:date="2018-01-13T20:03:00Z">
          <w:pPr>
            <w:widowControl w:val="0"/>
            <w:autoSpaceDE w:val="0"/>
            <w:autoSpaceDN w:val="0"/>
            <w:adjustRightInd w:val="0"/>
          </w:pPr>
        </w:pPrChange>
      </w:pPr>
      <w:ins w:id="405" w:author="Microsoft Office User" w:date="2018-01-13T20:03:00Z">
        <w:r w:rsidRPr="00161D89">
          <w:rPr>
            <w:rFonts w:ascii="Times New Roman" w:eastAsia="Times New Roman" w:hAnsi="Times New Roman" w:cs="Times New Roman"/>
          </w:rPr>
          <w:t xml:space="preserve">Methot, Richard D., and Chantell R. Wetzel. 2013. “Stock Synthesis: A Biological and Statistical Framework for Fish Stock Assessment and Fishery Management.” </w:t>
        </w:r>
        <w:r w:rsidRPr="00161D89">
          <w:rPr>
            <w:rFonts w:ascii="Times New Roman" w:eastAsia="Times New Roman" w:hAnsi="Times New Roman" w:cs="Times New Roman"/>
            <w:i/>
            <w:iCs/>
          </w:rPr>
          <w:t>Fisheries Research</w:t>
        </w:r>
        <w:r w:rsidRPr="00161D89">
          <w:rPr>
            <w:rFonts w:ascii="Times New Roman" w:eastAsia="Times New Roman" w:hAnsi="Times New Roman" w:cs="Times New Roman"/>
          </w:rPr>
          <w:t xml:space="preserve"> 142:86–99.</w:t>
        </w:r>
      </w:ins>
    </w:p>
    <w:p w14:paraId="15932DC7" w14:textId="77777777" w:rsidR="00161D89" w:rsidRPr="00161D89" w:rsidRDefault="00161D89">
      <w:pPr>
        <w:pStyle w:val="Bibliography"/>
        <w:rPr>
          <w:ins w:id="406" w:author="Microsoft Office User" w:date="2018-01-13T20:03:00Z"/>
          <w:rFonts w:ascii="Times New Roman" w:eastAsia="Times New Roman" w:hAnsi="Times New Roman" w:cs="Times New Roman"/>
        </w:rPr>
        <w:pPrChange w:id="407" w:author="Microsoft Office User" w:date="2018-01-13T20:03:00Z">
          <w:pPr>
            <w:widowControl w:val="0"/>
            <w:autoSpaceDE w:val="0"/>
            <w:autoSpaceDN w:val="0"/>
            <w:adjustRightInd w:val="0"/>
          </w:pPr>
        </w:pPrChange>
      </w:pPr>
      <w:ins w:id="408" w:author="Microsoft Office User" w:date="2018-01-13T20:03:00Z">
        <w:r w:rsidRPr="00161D89">
          <w:rPr>
            <w:rFonts w:ascii="Times New Roman" w:eastAsia="Times New Roman" w:hAnsi="Times New Roman" w:cs="Times New Roman"/>
          </w:rPr>
          <w:t xml:space="preserve">Myers, Ransom A. 1998. “When Do Environment–recruitment Correlations Work?” </w:t>
        </w:r>
        <w:r w:rsidRPr="00161D89">
          <w:rPr>
            <w:rFonts w:ascii="Times New Roman" w:eastAsia="Times New Roman" w:hAnsi="Times New Roman" w:cs="Times New Roman"/>
            <w:i/>
            <w:iCs/>
          </w:rPr>
          <w:t>Reviews in Fish Biology and Fisheries</w:t>
        </w:r>
        <w:r w:rsidRPr="00161D89">
          <w:rPr>
            <w:rFonts w:ascii="Times New Roman" w:eastAsia="Times New Roman" w:hAnsi="Times New Roman" w:cs="Times New Roman"/>
          </w:rPr>
          <w:t xml:space="preserve"> 8 (3):285–305. https://doi.org/10.1023/a:1008828730759.</w:t>
        </w:r>
      </w:ins>
    </w:p>
    <w:p w14:paraId="4A4FD747" w14:textId="77777777" w:rsidR="00161D89" w:rsidRPr="00161D89" w:rsidRDefault="00161D89">
      <w:pPr>
        <w:pStyle w:val="Bibliography"/>
        <w:rPr>
          <w:ins w:id="409" w:author="Microsoft Office User" w:date="2018-01-13T20:03:00Z"/>
          <w:rFonts w:ascii="Times New Roman" w:eastAsia="Times New Roman" w:hAnsi="Times New Roman" w:cs="Times New Roman"/>
        </w:rPr>
        <w:pPrChange w:id="410" w:author="Microsoft Office User" w:date="2018-01-13T20:03:00Z">
          <w:pPr>
            <w:widowControl w:val="0"/>
            <w:autoSpaceDE w:val="0"/>
            <w:autoSpaceDN w:val="0"/>
            <w:adjustRightInd w:val="0"/>
          </w:pPr>
        </w:pPrChange>
      </w:pPr>
      <w:ins w:id="411" w:author="Microsoft Office User" w:date="2018-01-13T20:03:00Z">
        <w:r w:rsidRPr="00161D89">
          <w:rPr>
            <w:rFonts w:ascii="Times New Roman" w:eastAsia="Times New Roman" w:hAnsi="Times New Roman" w:cs="Times New Roman"/>
          </w:rPr>
          <w:t>NOAA. 2016. “NOAA Fisheries Ecosystem-Based Fisheries Management Road Map.” https://www.st.nmfs.noaa.gov/ecosystems/ebfm/creating-an-ebfm-management-policy.</w:t>
        </w:r>
      </w:ins>
    </w:p>
    <w:p w14:paraId="74028A2B" w14:textId="77777777" w:rsidR="00161D89" w:rsidRPr="00161D89" w:rsidRDefault="00161D89">
      <w:pPr>
        <w:pStyle w:val="Bibliography"/>
        <w:rPr>
          <w:ins w:id="412" w:author="Microsoft Office User" w:date="2018-01-13T20:03:00Z"/>
          <w:rFonts w:ascii="Times New Roman" w:eastAsia="Times New Roman" w:hAnsi="Times New Roman" w:cs="Times New Roman"/>
        </w:rPr>
        <w:pPrChange w:id="413" w:author="Microsoft Office User" w:date="2018-01-13T20:03:00Z">
          <w:pPr>
            <w:widowControl w:val="0"/>
            <w:autoSpaceDE w:val="0"/>
            <w:autoSpaceDN w:val="0"/>
            <w:adjustRightInd w:val="0"/>
          </w:pPr>
        </w:pPrChange>
      </w:pPr>
      <w:ins w:id="414" w:author="Microsoft Office User" w:date="2018-01-13T20:03:00Z">
        <w:r w:rsidRPr="00161D89">
          <w:rPr>
            <w:rFonts w:ascii="Times New Roman" w:eastAsia="Times New Roman" w:hAnsi="Times New Roman" w:cs="Times New Roman"/>
          </w:rPr>
          <w:t xml:space="preserve">Olsson, P., C. Folke, and T.P. Hughes. 2008. “Navigating the Transition to Ecystem-Based Management of the Great Barrier Reef, Australia.” </w:t>
        </w:r>
        <w:r w:rsidRPr="00161D89">
          <w:rPr>
            <w:rFonts w:ascii="Times New Roman" w:eastAsia="Times New Roman" w:hAnsi="Times New Roman" w:cs="Times New Roman"/>
            <w:i/>
            <w:iCs/>
          </w:rPr>
          <w:t>Proceedings of the National Academy of Science of the United States of America</w:t>
        </w:r>
        <w:r w:rsidRPr="00161D89">
          <w:rPr>
            <w:rFonts w:ascii="Times New Roman" w:eastAsia="Times New Roman" w:hAnsi="Times New Roman" w:cs="Times New Roman"/>
          </w:rPr>
          <w:t xml:space="preserve"> 105:9489–94.</w:t>
        </w:r>
      </w:ins>
    </w:p>
    <w:p w14:paraId="207B897C" w14:textId="77777777" w:rsidR="00161D89" w:rsidRPr="00161D89" w:rsidRDefault="00161D89">
      <w:pPr>
        <w:pStyle w:val="Bibliography"/>
        <w:rPr>
          <w:ins w:id="415" w:author="Microsoft Office User" w:date="2018-01-13T20:03:00Z"/>
          <w:rFonts w:ascii="Times New Roman" w:eastAsia="Times New Roman" w:hAnsi="Times New Roman" w:cs="Times New Roman"/>
        </w:rPr>
        <w:pPrChange w:id="416" w:author="Microsoft Office User" w:date="2018-01-13T20:03:00Z">
          <w:pPr>
            <w:widowControl w:val="0"/>
            <w:autoSpaceDE w:val="0"/>
            <w:autoSpaceDN w:val="0"/>
            <w:adjustRightInd w:val="0"/>
          </w:pPr>
        </w:pPrChange>
      </w:pPr>
      <w:ins w:id="417" w:author="Microsoft Office User" w:date="2018-01-13T20:03:00Z">
        <w:r w:rsidRPr="00161D89">
          <w:rPr>
            <w:rFonts w:ascii="Times New Roman" w:eastAsia="Times New Roman" w:hAnsi="Times New Roman" w:cs="Times New Roman"/>
          </w:rPr>
          <w:t xml:space="preserve">Patrick, Wesley S., and Jason S. Link. 2015a. “Myths That Continue to Impede Progress in Ecosystem-Based Fisheries Management.” </w:t>
        </w:r>
        <w:r w:rsidRPr="00161D89">
          <w:rPr>
            <w:rFonts w:ascii="Times New Roman" w:eastAsia="Times New Roman" w:hAnsi="Times New Roman" w:cs="Times New Roman"/>
            <w:i/>
            <w:iCs/>
          </w:rPr>
          <w:t>Fisheries</w:t>
        </w:r>
        <w:r w:rsidRPr="00161D89">
          <w:rPr>
            <w:rFonts w:ascii="Times New Roman" w:eastAsia="Times New Roman" w:hAnsi="Times New Roman" w:cs="Times New Roman"/>
          </w:rPr>
          <w:t xml:space="preserve"> 40 (4):155–160.</w:t>
        </w:r>
      </w:ins>
    </w:p>
    <w:p w14:paraId="3E56293F" w14:textId="77777777" w:rsidR="00161D89" w:rsidRPr="00161D89" w:rsidRDefault="00161D89">
      <w:pPr>
        <w:pStyle w:val="Bibliography"/>
        <w:rPr>
          <w:ins w:id="418" w:author="Microsoft Office User" w:date="2018-01-13T20:03:00Z"/>
          <w:rFonts w:ascii="Times New Roman" w:eastAsia="Times New Roman" w:hAnsi="Times New Roman" w:cs="Times New Roman"/>
        </w:rPr>
        <w:pPrChange w:id="419" w:author="Microsoft Office User" w:date="2018-01-13T20:03:00Z">
          <w:pPr>
            <w:widowControl w:val="0"/>
            <w:autoSpaceDE w:val="0"/>
            <w:autoSpaceDN w:val="0"/>
            <w:adjustRightInd w:val="0"/>
          </w:pPr>
        </w:pPrChange>
      </w:pPr>
      <w:ins w:id="420" w:author="Microsoft Office User" w:date="2018-01-13T20:03:00Z">
        <w:r w:rsidRPr="00161D89">
          <w:rPr>
            <w:rFonts w:ascii="Times New Roman" w:eastAsia="Times New Roman" w:hAnsi="Times New Roman" w:cs="Times New Roman"/>
          </w:rPr>
          <w:t xml:space="preserve">———. 2015b. “Hidden in Plain Sight: Using Optimum Yield as a Policy Framework to Operationalize Ecosystem-Based Fisheries Management.” </w:t>
        </w:r>
        <w:r w:rsidRPr="00161D89">
          <w:rPr>
            <w:rFonts w:ascii="Times New Roman" w:eastAsia="Times New Roman" w:hAnsi="Times New Roman" w:cs="Times New Roman"/>
            <w:i/>
            <w:iCs/>
          </w:rPr>
          <w:t>Marine Policy</w:t>
        </w:r>
        <w:r w:rsidRPr="00161D89">
          <w:rPr>
            <w:rFonts w:ascii="Times New Roman" w:eastAsia="Times New Roman" w:hAnsi="Times New Roman" w:cs="Times New Roman"/>
          </w:rPr>
          <w:t xml:space="preserve"> 62 (December):74–81. https://doi.org/10.1016/j.marpol.2015.08.014.</w:t>
        </w:r>
      </w:ins>
    </w:p>
    <w:p w14:paraId="0A792F81" w14:textId="77777777" w:rsidR="00161D89" w:rsidRPr="00161D89" w:rsidRDefault="00161D89">
      <w:pPr>
        <w:pStyle w:val="Bibliography"/>
        <w:rPr>
          <w:ins w:id="421" w:author="Microsoft Office User" w:date="2018-01-13T20:03:00Z"/>
          <w:rFonts w:ascii="Times New Roman" w:eastAsia="Times New Roman" w:hAnsi="Times New Roman" w:cs="Times New Roman"/>
        </w:rPr>
        <w:pPrChange w:id="422" w:author="Microsoft Office User" w:date="2018-01-13T20:03:00Z">
          <w:pPr>
            <w:widowControl w:val="0"/>
            <w:autoSpaceDE w:val="0"/>
            <w:autoSpaceDN w:val="0"/>
            <w:adjustRightInd w:val="0"/>
          </w:pPr>
        </w:pPrChange>
      </w:pPr>
      <w:ins w:id="423" w:author="Microsoft Office User" w:date="2018-01-13T20:03:00Z">
        <w:r w:rsidRPr="00161D89">
          <w:rPr>
            <w:rFonts w:ascii="Times New Roman" w:eastAsia="Times New Roman" w:hAnsi="Times New Roman" w:cs="Times New Roman"/>
          </w:rPr>
          <w:t>Pikitch, E. K., P.D. Boersma, I. L. Boyd, D. O. Conover, P. Cury, T.E. Essington, S. S. Heppell, et al. 2012. “Little Fish, Big Impact: Managing a Crucial Link in Ocean Food Webs.” Washington D.C.: Lenfest Ocean Program. http://www.oceanconservationsicence.org/foragefish.</w:t>
        </w:r>
      </w:ins>
    </w:p>
    <w:p w14:paraId="662024A1" w14:textId="77777777" w:rsidR="00161D89" w:rsidRPr="00161D89" w:rsidRDefault="00161D89">
      <w:pPr>
        <w:pStyle w:val="Bibliography"/>
        <w:rPr>
          <w:ins w:id="424" w:author="Microsoft Office User" w:date="2018-01-13T20:03:00Z"/>
          <w:rFonts w:ascii="Times New Roman" w:eastAsia="Times New Roman" w:hAnsi="Times New Roman" w:cs="Times New Roman"/>
        </w:rPr>
        <w:pPrChange w:id="425" w:author="Microsoft Office User" w:date="2018-01-13T20:03:00Z">
          <w:pPr>
            <w:widowControl w:val="0"/>
            <w:autoSpaceDE w:val="0"/>
            <w:autoSpaceDN w:val="0"/>
            <w:adjustRightInd w:val="0"/>
          </w:pPr>
        </w:pPrChange>
      </w:pPr>
      <w:ins w:id="426" w:author="Microsoft Office User" w:date="2018-01-13T20:03:00Z">
        <w:r w:rsidRPr="00161D89">
          <w:rPr>
            <w:rFonts w:ascii="Times New Roman" w:eastAsia="Times New Roman" w:hAnsi="Times New Roman" w:cs="Times New Roman"/>
          </w:rPr>
          <w:t xml:space="preserve">Pinsky, Malin L., and David Byler. 2015. “Fishing, Fast Growth and Climate Variability Increase the Risk of Collapse.” In </w:t>
        </w:r>
        <w:r w:rsidRPr="00161D89">
          <w:rPr>
            <w:rFonts w:ascii="Times New Roman" w:eastAsia="Times New Roman" w:hAnsi="Times New Roman" w:cs="Times New Roman"/>
            <w:i/>
            <w:iCs/>
          </w:rPr>
          <w:t>Proc. R. Soc. B</w:t>
        </w:r>
        <w:r w:rsidRPr="00161D89">
          <w:rPr>
            <w:rFonts w:ascii="Times New Roman" w:eastAsia="Times New Roman" w:hAnsi="Times New Roman" w:cs="Times New Roman"/>
          </w:rPr>
          <w:t>, 282:20151053. The Royal Society. http://rspb.royalsocietypublishing.org/content/282/1813/20151053.abstract.</w:t>
        </w:r>
      </w:ins>
    </w:p>
    <w:p w14:paraId="7A2A1A3D" w14:textId="77777777" w:rsidR="00161D89" w:rsidRPr="00161D89" w:rsidRDefault="00161D89">
      <w:pPr>
        <w:pStyle w:val="Bibliography"/>
        <w:rPr>
          <w:ins w:id="427" w:author="Microsoft Office User" w:date="2018-01-13T20:03:00Z"/>
          <w:rFonts w:ascii="Times New Roman" w:eastAsia="Times New Roman" w:hAnsi="Times New Roman" w:cs="Times New Roman"/>
        </w:rPr>
        <w:pPrChange w:id="428" w:author="Microsoft Office User" w:date="2018-01-13T20:03:00Z">
          <w:pPr>
            <w:widowControl w:val="0"/>
            <w:autoSpaceDE w:val="0"/>
            <w:autoSpaceDN w:val="0"/>
            <w:adjustRightInd w:val="0"/>
          </w:pPr>
        </w:pPrChange>
      </w:pPr>
      <w:ins w:id="429" w:author="Microsoft Office User" w:date="2018-01-13T20:03:00Z">
        <w:r w:rsidRPr="00161D89">
          <w:rPr>
            <w:rFonts w:ascii="Times New Roman" w:eastAsia="Times New Roman" w:hAnsi="Times New Roman" w:cs="Times New Roman"/>
          </w:rPr>
          <w:t xml:space="preserve">Pitcher, Tony J., Daniela Kalikoski, Katherine Short, Divya Varkey, and Ganapathiraju Pramod. 2009. “An Evaluation of Progress in Implementing Ecosystem-Based Management of Fisheries in 33 Countries.” </w:t>
        </w:r>
        <w:r w:rsidRPr="00161D89">
          <w:rPr>
            <w:rFonts w:ascii="Times New Roman" w:eastAsia="Times New Roman" w:hAnsi="Times New Roman" w:cs="Times New Roman"/>
            <w:i/>
            <w:iCs/>
          </w:rPr>
          <w:t>Marine Policy</w:t>
        </w:r>
        <w:r w:rsidRPr="00161D89">
          <w:rPr>
            <w:rFonts w:ascii="Times New Roman" w:eastAsia="Times New Roman" w:hAnsi="Times New Roman" w:cs="Times New Roman"/>
          </w:rPr>
          <w:t xml:space="preserve"> 33 (2):223–232.</w:t>
        </w:r>
      </w:ins>
    </w:p>
    <w:p w14:paraId="3C3D89A0" w14:textId="77777777" w:rsidR="00161D89" w:rsidRPr="00161D89" w:rsidRDefault="00161D89">
      <w:pPr>
        <w:pStyle w:val="Bibliography"/>
        <w:rPr>
          <w:ins w:id="430" w:author="Microsoft Office User" w:date="2018-01-13T20:03:00Z"/>
          <w:rFonts w:ascii="Times New Roman" w:eastAsia="Times New Roman" w:hAnsi="Times New Roman" w:cs="Times New Roman"/>
        </w:rPr>
        <w:pPrChange w:id="431" w:author="Microsoft Office User" w:date="2018-01-13T20:03:00Z">
          <w:pPr>
            <w:widowControl w:val="0"/>
            <w:autoSpaceDE w:val="0"/>
            <w:autoSpaceDN w:val="0"/>
            <w:adjustRightInd w:val="0"/>
          </w:pPr>
        </w:pPrChange>
      </w:pPr>
      <w:ins w:id="432" w:author="Microsoft Office User" w:date="2018-01-13T20:03:00Z">
        <w:r w:rsidRPr="00161D89">
          <w:rPr>
            <w:rFonts w:ascii="Times New Roman" w:eastAsia="Times New Roman" w:hAnsi="Times New Roman" w:cs="Times New Roman"/>
          </w:rPr>
          <w:lastRenderedPageBreak/>
          <w:t xml:space="preserve">Punt, André E., Teresa A’mar, Nicholas A. Bond, Douglas S. Butterworth, Carryn L. de Moor, José AA De Oliveira, Melissa A. Haltuch, Anne B. Hollowed, and Cody Szuwalski. 2014. “Fisheries Management under Climate and Environmental Uncertainty: Control Rules and Performance Simulation.” </w:t>
        </w:r>
        <w:r w:rsidRPr="00161D89">
          <w:rPr>
            <w:rFonts w:ascii="Times New Roman" w:eastAsia="Times New Roman" w:hAnsi="Times New Roman" w:cs="Times New Roman"/>
            <w:i/>
            <w:iCs/>
          </w:rPr>
          <w:t>ICES Journal of Marine Science: Journal Du Conseil</w:t>
        </w:r>
        <w:r w:rsidRPr="00161D89">
          <w:rPr>
            <w:rFonts w:ascii="Times New Roman" w:eastAsia="Times New Roman" w:hAnsi="Times New Roman" w:cs="Times New Roman"/>
          </w:rPr>
          <w:t xml:space="preserve"> 71 (8):2208–2220.</w:t>
        </w:r>
      </w:ins>
    </w:p>
    <w:p w14:paraId="1FD59585" w14:textId="77777777" w:rsidR="00161D89" w:rsidRPr="00161D89" w:rsidRDefault="00161D89">
      <w:pPr>
        <w:pStyle w:val="Bibliography"/>
        <w:rPr>
          <w:ins w:id="433" w:author="Microsoft Office User" w:date="2018-01-13T20:03:00Z"/>
          <w:rFonts w:ascii="Times New Roman" w:eastAsia="Times New Roman" w:hAnsi="Times New Roman" w:cs="Times New Roman"/>
        </w:rPr>
        <w:pPrChange w:id="434" w:author="Microsoft Office User" w:date="2018-01-13T20:03:00Z">
          <w:pPr>
            <w:widowControl w:val="0"/>
            <w:autoSpaceDE w:val="0"/>
            <w:autoSpaceDN w:val="0"/>
            <w:adjustRightInd w:val="0"/>
          </w:pPr>
        </w:pPrChange>
      </w:pPr>
      <w:ins w:id="435" w:author="Microsoft Office User" w:date="2018-01-13T20:03:00Z">
        <w:r w:rsidRPr="00161D89">
          <w:rPr>
            <w:rFonts w:ascii="Times New Roman" w:eastAsia="Times New Roman" w:hAnsi="Times New Roman" w:cs="Times New Roman"/>
          </w:rPr>
          <w:t xml:space="preserve">Rasulzada, Farida. 2014. “Creativity at Work and Its Relation to Well-Being.” </w:t>
        </w:r>
        <w:r w:rsidRPr="00161D89">
          <w:rPr>
            <w:rFonts w:ascii="Times New Roman" w:eastAsia="Times New Roman" w:hAnsi="Times New Roman" w:cs="Times New Roman"/>
            <w:i/>
            <w:iCs/>
          </w:rPr>
          <w:t>Creativity Research: An Interdisciplinary and Multidisciplinary Research Handbook</w:t>
        </w:r>
        <w:r w:rsidRPr="00161D89">
          <w:rPr>
            <w:rFonts w:ascii="Times New Roman" w:eastAsia="Times New Roman" w:hAnsi="Times New Roman" w:cs="Times New Roman"/>
          </w:rPr>
          <w:t>, 171–190.</w:t>
        </w:r>
      </w:ins>
    </w:p>
    <w:p w14:paraId="5FD5D35A" w14:textId="77777777" w:rsidR="00161D89" w:rsidRPr="00161D89" w:rsidRDefault="00161D89">
      <w:pPr>
        <w:pStyle w:val="Bibliography"/>
        <w:rPr>
          <w:ins w:id="436" w:author="Microsoft Office User" w:date="2018-01-13T20:03:00Z"/>
          <w:rFonts w:ascii="Times New Roman" w:eastAsia="Times New Roman" w:hAnsi="Times New Roman" w:cs="Times New Roman"/>
        </w:rPr>
        <w:pPrChange w:id="437" w:author="Microsoft Office User" w:date="2018-01-13T20:03:00Z">
          <w:pPr>
            <w:widowControl w:val="0"/>
            <w:autoSpaceDE w:val="0"/>
            <w:autoSpaceDN w:val="0"/>
            <w:adjustRightInd w:val="0"/>
          </w:pPr>
        </w:pPrChange>
      </w:pPr>
      <w:ins w:id="438" w:author="Microsoft Office User" w:date="2018-01-13T20:03:00Z">
        <w:r w:rsidRPr="00161D89">
          <w:rPr>
            <w:rFonts w:ascii="Times New Roman" w:eastAsia="Times New Roman" w:hAnsi="Times New Roman" w:cs="Times New Roman"/>
          </w:rPr>
          <w:t xml:space="preserve">Skern-Mauritzen, Mette, Geir Ottersen, Nils Olav Handegard, Geir Huse, Gjert E. Dingsør, Nils C. Stenseth, and Olav S. Kjesbu. 2016. “Ecosystem Processes Are Rarely Included in Tactical Fisheries Management.” </w:t>
        </w:r>
        <w:r w:rsidRPr="00161D89">
          <w:rPr>
            <w:rFonts w:ascii="Times New Roman" w:eastAsia="Times New Roman" w:hAnsi="Times New Roman" w:cs="Times New Roman"/>
            <w:i/>
            <w:iCs/>
          </w:rPr>
          <w:t>Fish and Fisheries</w:t>
        </w:r>
        <w:r w:rsidRPr="00161D89">
          <w:rPr>
            <w:rFonts w:ascii="Times New Roman" w:eastAsia="Times New Roman" w:hAnsi="Times New Roman" w:cs="Times New Roman"/>
          </w:rPr>
          <w:t xml:space="preserve"> 17 (1):165–75. https://doi.org/10.1111/faf.12111.</w:t>
        </w:r>
      </w:ins>
    </w:p>
    <w:p w14:paraId="2919FAD7" w14:textId="77777777" w:rsidR="00161D89" w:rsidRPr="00161D89" w:rsidRDefault="00161D89">
      <w:pPr>
        <w:pStyle w:val="Bibliography"/>
        <w:rPr>
          <w:ins w:id="439" w:author="Microsoft Office User" w:date="2018-01-13T20:03:00Z"/>
          <w:rFonts w:ascii="Times New Roman" w:eastAsia="Times New Roman" w:hAnsi="Times New Roman" w:cs="Times New Roman"/>
        </w:rPr>
        <w:pPrChange w:id="440" w:author="Microsoft Office User" w:date="2018-01-13T20:03:00Z">
          <w:pPr>
            <w:widowControl w:val="0"/>
            <w:autoSpaceDE w:val="0"/>
            <w:autoSpaceDN w:val="0"/>
            <w:adjustRightInd w:val="0"/>
          </w:pPr>
        </w:pPrChange>
      </w:pPr>
      <w:ins w:id="441" w:author="Microsoft Office User" w:date="2018-01-13T20:03:00Z">
        <w:r w:rsidRPr="00161D89">
          <w:rPr>
            <w:rFonts w:ascii="Times New Roman" w:eastAsia="Times New Roman" w:hAnsi="Times New Roman" w:cs="Times New Roman"/>
          </w:rPr>
          <w:t xml:space="preserve">Smith, A. D., C. J. Brown, C. M. Bulman, E. A. Fulton, P. Johnson, I. C. Kaplan, H. Lozano-Montes, et al. 2011. “Impacts of Fishing Low-Trophic Level Species on Marine Ecosystems.” </w:t>
        </w:r>
        <w:r w:rsidRPr="00161D89">
          <w:rPr>
            <w:rFonts w:ascii="Times New Roman" w:eastAsia="Times New Roman" w:hAnsi="Times New Roman" w:cs="Times New Roman"/>
            <w:i/>
            <w:iCs/>
          </w:rPr>
          <w:t>Science</w:t>
        </w:r>
        <w:r w:rsidRPr="00161D89">
          <w:rPr>
            <w:rFonts w:ascii="Times New Roman" w:eastAsia="Times New Roman" w:hAnsi="Times New Roman" w:cs="Times New Roman"/>
          </w:rPr>
          <w:t xml:space="preserve"> 333 (6046):1147–50. https://doi.org/10.1126/science.1209395.</w:t>
        </w:r>
      </w:ins>
    </w:p>
    <w:p w14:paraId="64B8C718" w14:textId="77777777" w:rsidR="00161D89" w:rsidRPr="00161D89" w:rsidRDefault="00161D89">
      <w:pPr>
        <w:pStyle w:val="Bibliography"/>
        <w:rPr>
          <w:ins w:id="442" w:author="Microsoft Office User" w:date="2018-01-13T20:03:00Z"/>
          <w:rFonts w:ascii="Times New Roman" w:eastAsia="Times New Roman" w:hAnsi="Times New Roman" w:cs="Times New Roman"/>
        </w:rPr>
        <w:pPrChange w:id="443" w:author="Microsoft Office User" w:date="2018-01-13T20:03:00Z">
          <w:pPr>
            <w:widowControl w:val="0"/>
            <w:autoSpaceDE w:val="0"/>
            <w:autoSpaceDN w:val="0"/>
            <w:adjustRightInd w:val="0"/>
          </w:pPr>
        </w:pPrChange>
      </w:pPr>
      <w:ins w:id="444" w:author="Microsoft Office User" w:date="2018-01-13T20:03:00Z">
        <w:r w:rsidRPr="00161D89">
          <w:rPr>
            <w:rFonts w:ascii="Times New Roman" w:eastAsia="Times New Roman" w:hAnsi="Times New Roman" w:cs="Times New Roman"/>
          </w:rPr>
          <w:t xml:space="preserve">Tallis, Heather, Phillip S. Levin, Mary Ruckelshaus, Sarah E. Lester, Karen L. McLeod, David L. Fluharty, and Benjamin S. Halpern. 2010. “The Many Faces of Ecosystem-Based Management: Making the Process Work Today in Real Places.” </w:t>
        </w:r>
        <w:r w:rsidRPr="00161D89">
          <w:rPr>
            <w:rFonts w:ascii="Times New Roman" w:eastAsia="Times New Roman" w:hAnsi="Times New Roman" w:cs="Times New Roman"/>
            <w:i/>
            <w:iCs/>
          </w:rPr>
          <w:t>Marine Policy</w:t>
        </w:r>
        <w:r w:rsidRPr="00161D89">
          <w:rPr>
            <w:rFonts w:ascii="Times New Roman" w:eastAsia="Times New Roman" w:hAnsi="Times New Roman" w:cs="Times New Roman"/>
          </w:rPr>
          <w:t xml:space="preserve"> 34 (2):340–348.</w:t>
        </w:r>
      </w:ins>
    </w:p>
    <w:p w14:paraId="1FBADE61" w14:textId="77777777" w:rsidR="00161D89" w:rsidRPr="00161D89" w:rsidRDefault="00161D89">
      <w:pPr>
        <w:pStyle w:val="Bibliography"/>
        <w:rPr>
          <w:ins w:id="445" w:author="Microsoft Office User" w:date="2018-01-13T20:03:00Z"/>
          <w:rFonts w:ascii="Times New Roman" w:eastAsia="Times New Roman" w:hAnsi="Times New Roman" w:cs="Times New Roman"/>
        </w:rPr>
        <w:pPrChange w:id="446" w:author="Microsoft Office User" w:date="2018-01-13T20:03:00Z">
          <w:pPr>
            <w:widowControl w:val="0"/>
            <w:autoSpaceDE w:val="0"/>
            <w:autoSpaceDN w:val="0"/>
            <w:adjustRightInd w:val="0"/>
          </w:pPr>
        </w:pPrChange>
      </w:pPr>
      <w:ins w:id="447" w:author="Microsoft Office User" w:date="2018-01-13T20:03:00Z">
        <w:r w:rsidRPr="00161D89">
          <w:rPr>
            <w:rFonts w:ascii="Times New Roman" w:eastAsia="Times New Roman" w:hAnsi="Times New Roman" w:cs="Times New Roman"/>
          </w:rPr>
          <w:t>Young, C de, A Charles, and A Hjort. 2008. “Human Dimensions of the Ecosystem Approach to Fisheries: An Overview of Context, Concepts, Tools and Methods.” 489. FAO Fisheries Technical Paper. Rome: FAO.</w:t>
        </w:r>
      </w:ins>
    </w:p>
    <w:p w14:paraId="5EF1EFFA" w14:textId="77777777" w:rsidR="00161D89" w:rsidRPr="00161D89" w:rsidRDefault="00161D89">
      <w:pPr>
        <w:pStyle w:val="Bibliography"/>
        <w:rPr>
          <w:ins w:id="448" w:author="Microsoft Office User" w:date="2018-01-13T20:03:00Z"/>
          <w:rFonts w:ascii="Times New Roman" w:eastAsia="Times New Roman" w:hAnsi="Times New Roman" w:cs="Times New Roman"/>
        </w:rPr>
        <w:pPrChange w:id="449" w:author="Microsoft Office User" w:date="2018-01-13T20:03:00Z">
          <w:pPr>
            <w:widowControl w:val="0"/>
            <w:autoSpaceDE w:val="0"/>
            <w:autoSpaceDN w:val="0"/>
            <w:adjustRightInd w:val="0"/>
          </w:pPr>
        </w:pPrChange>
      </w:pPr>
      <w:ins w:id="450" w:author="Microsoft Office User" w:date="2018-01-13T20:03:00Z">
        <w:r w:rsidRPr="00161D89">
          <w:rPr>
            <w:rFonts w:ascii="Times New Roman" w:eastAsia="Times New Roman" w:hAnsi="Times New Roman" w:cs="Times New Roman"/>
          </w:rPr>
          <w:t xml:space="preserve">Zador, Stephani G., Kirstin K. Holsman, Kerim Y. Aydin, and Sarah K. Gaichas. 2017. “Ecosystem Considerations in Alaska: The Value of Qualitative Assessments.” </w:t>
        </w:r>
        <w:r w:rsidRPr="00161D89">
          <w:rPr>
            <w:rFonts w:ascii="Times New Roman" w:eastAsia="Times New Roman" w:hAnsi="Times New Roman" w:cs="Times New Roman"/>
            <w:i/>
            <w:iCs/>
          </w:rPr>
          <w:t>ICES Journal of Marine Science</w:t>
        </w:r>
        <w:r w:rsidRPr="00161D89">
          <w:rPr>
            <w:rFonts w:ascii="Times New Roman" w:eastAsia="Times New Roman" w:hAnsi="Times New Roman" w:cs="Times New Roman"/>
          </w:rPr>
          <w:t xml:space="preserve"> 74 (1):421–30. https://doi.org/10.1093/icesjms/fsw144.</w:t>
        </w:r>
      </w:ins>
    </w:p>
    <w:p w14:paraId="38DFF8A1" w14:textId="0CBCADAB" w:rsidR="00ED576B" w:rsidRDefault="0053165C" w:rsidP="001D0777">
      <w:pPr>
        <w:spacing w:line="480" w:lineRule="auto"/>
        <w:contextualSpacing/>
      </w:pPr>
      <w:r>
        <w:fldChar w:fldCharType="end"/>
      </w:r>
    </w:p>
    <w:p w14:paraId="09E27D3C" w14:textId="77777777" w:rsidR="00ED576B" w:rsidRDefault="00ED576B">
      <w:pPr>
        <w:spacing w:before="0" w:after="0" w:line="240" w:lineRule="auto"/>
      </w:pPr>
      <w:r>
        <w:br w:type="page"/>
      </w:r>
    </w:p>
    <w:p w14:paraId="6B2214B2" w14:textId="22BF11E8" w:rsidR="0046151A" w:rsidRDefault="00ED576B" w:rsidP="001D0777">
      <w:pPr>
        <w:spacing w:line="480" w:lineRule="auto"/>
        <w:contextualSpacing/>
      </w:pPr>
      <w:r>
        <w:lastRenderedPageBreak/>
        <w:t xml:space="preserve">Table S1. </w:t>
      </w:r>
      <w:r w:rsidR="00AB3BC1">
        <w:t>Stock assessment reports that included ecosystem interactions quantitatively</w:t>
      </w:r>
    </w:p>
    <w:tbl>
      <w:tblPr>
        <w:tblW w:w="9360" w:type="dxa"/>
        <w:tblInd w:w="108" w:type="dxa"/>
        <w:tblLook w:val="04A0" w:firstRow="1" w:lastRow="0" w:firstColumn="1" w:lastColumn="0" w:noHBand="0" w:noVBand="1"/>
      </w:tblPr>
      <w:tblGrid>
        <w:gridCol w:w="5025"/>
        <w:gridCol w:w="1236"/>
        <w:gridCol w:w="1207"/>
        <w:gridCol w:w="986"/>
        <w:gridCol w:w="1378"/>
      </w:tblGrid>
      <w:tr w:rsidR="004F21A6" w:rsidRPr="004F21A6" w14:paraId="0C945707" w14:textId="77777777" w:rsidTr="004F21A6">
        <w:trPr>
          <w:trHeight w:val="320"/>
        </w:trPr>
        <w:tc>
          <w:tcPr>
            <w:tcW w:w="5025" w:type="dxa"/>
            <w:tcBorders>
              <w:top w:val="nil"/>
              <w:left w:val="nil"/>
              <w:bottom w:val="nil"/>
              <w:right w:val="nil"/>
            </w:tcBorders>
            <w:shd w:val="clear" w:color="auto" w:fill="auto"/>
            <w:noWrap/>
            <w:vAlign w:val="bottom"/>
            <w:hideMark/>
          </w:tcPr>
          <w:p w14:paraId="05C5E189" w14:textId="1E05943E"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Species and </w:t>
            </w:r>
            <w:r w:rsidR="004F21A6" w:rsidRPr="00AB3BC1">
              <w:rPr>
                <w:rFonts w:ascii="Calibri" w:eastAsia="Times New Roman" w:hAnsi="Calibri" w:cs="Times New Roman"/>
                <w:b/>
                <w:color w:val="000000"/>
                <w:sz w:val="24"/>
                <w:szCs w:val="24"/>
              </w:rPr>
              <w:t>Stock</w:t>
            </w:r>
          </w:p>
        </w:tc>
        <w:tc>
          <w:tcPr>
            <w:tcW w:w="985" w:type="dxa"/>
            <w:tcBorders>
              <w:top w:val="nil"/>
              <w:left w:val="nil"/>
              <w:bottom w:val="nil"/>
              <w:right w:val="nil"/>
            </w:tcBorders>
            <w:shd w:val="clear" w:color="auto" w:fill="auto"/>
            <w:noWrap/>
            <w:vAlign w:val="bottom"/>
            <w:hideMark/>
          </w:tcPr>
          <w:p w14:paraId="1369F21B" w14:textId="351BFF40"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Year</w:t>
            </w:r>
            <w:r w:rsidR="00AB3BC1" w:rsidRPr="00AB3BC1">
              <w:rPr>
                <w:rFonts w:ascii="Calibri" w:eastAsia="Times New Roman" w:hAnsi="Calibri" w:cs="Times New Roman"/>
                <w:b/>
                <w:color w:val="000000"/>
                <w:sz w:val="24"/>
                <w:szCs w:val="24"/>
              </w:rPr>
              <w:t xml:space="preserve"> Assessed</w:t>
            </w:r>
          </w:p>
        </w:tc>
        <w:tc>
          <w:tcPr>
            <w:tcW w:w="986" w:type="dxa"/>
            <w:tcBorders>
              <w:top w:val="nil"/>
              <w:left w:val="nil"/>
              <w:bottom w:val="nil"/>
              <w:right w:val="nil"/>
            </w:tcBorders>
            <w:shd w:val="clear" w:color="auto" w:fill="auto"/>
            <w:noWrap/>
            <w:vAlign w:val="bottom"/>
            <w:hideMark/>
          </w:tcPr>
          <w:p w14:paraId="6279A529" w14:textId="5731B6E4"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Managing </w:t>
            </w:r>
            <w:r w:rsidR="004F21A6" w:rsidRPr="00AB3BC1">
              <w:rPr>
                <w:rFonts w:ascii="Calibri" w:eastAsia="Times New Roman" w:hAnsi="Calibri" w:cs="Times New Roman"/>
                <w:b/>
                <w:color w:val="000000"/>
                <w:sz w:val="24"/>
                <w:szCs w:val="24"/>
              </w:rPr>
              <w:t>Council</w:t>
            </w:r>
          </w:p>
        </w:tc>
        <w:tc>
          <w:tcPr>
            <w:tcW w:w="986" w:type="dxa"/>
            <w:tcBorders>
              <w:top w:val="nil"/>
              <w:left w:val="nil"/>
              <w:bottom w:val="nil"/>
              <w:right w:val="nil"/>
            </w:tcBorders>
            <w:shd w:val="clear" w:color="auto" w:fill="auto"/>
            <w:noWrap/>
            <w:vAlign w:val="bottom"/>
            <w:hideMark/>
          </w:tcPr>
          <w:p w14:paraId="6FC20E4D" w14:textId="30D3700B" w:rsidR="004F21A6" w:rsidRPr="00AB3BC1" w:rsidRDefault="00AB3BC1" w:rsidP="004F21A6">
            <w:pPr>
              <w:spacing w:before="0" w:after="0" w:line="240" w:lineRule="auto"/>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NOAA Science Center</w:t>
            </w:r>
          </w:p>
        </w:tc>
        <w:tc>
          <w:tcPr>
            <w:tcW w:w="1378" w:type="dxa"/>
            <w:tcBorders>
              <w:top w:val="nil"/>
              <w:left w:val="nil"/>
              <w:bottom w:val="nil"/>
              <w:right w:val="nil"/>
            </w:tcBorders>
            <w:shd w:val="clear" w:color="auto" w:fill="auto"/>
            <w:noWrap/>
            <w:vAlign w:val="bottom"/>
            <w:hideMark/>
          </w:tcPr>
          <w:p w14:paraId="02AB9C35" w14:textId="0EBC13E9"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Eco</w:t>
            </w:r>
            <w:r w:rsidR="00AB3BC1" w:rsidRPr="00AB3BC1">
              <w:rPr>
                <w:rFonts w:ascii="Calibri" w:eastAsia="Times New Roman" w:hAnsi="Calibri" w:cs="Times New Roman"/>
                <w:b/>
                <w:color w:val="000000"/>
                <w:sz w:val="24"/>
                <w:szCs w:val="24"/>
              </w:rPr>
              <w:t>system interaction</w:t>
            </w:r>
          </w:p>
        </w:tc>
      </w:tr>
      <w:tr w:rsidR="004F21A6" w:rsidRPr="004F21A6" w14:paraId="6B3167FF" w14:textId="77777777" w:rsidTr="004F21A6">
        <w:trPr>
          <w:trHeight w:val="320"/>
        </w:trPr>
        <w:tc>
          <w:tcPr>
            <w:tcW w:w="5025" w:type="dxa"/>
            <w:tcBorders>
              <w:top w:val="nil"/>
              <w:left w:val="nil"/>
              <w:bottom w:val="nil"/>
              <w:right w:val="nil"/>
            </w:tcBorders>
            <w:shd w:val="clear" w:color="auto" w:fill="auto"/>
            <w:noWrap/>
            <w:vAlign w:val="bottom"/>
            <w:hideMark/>
          </w:tcPr>
          <w:p w14:paraId="31DB5C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Gag Gulf of Mexico</w:t>
            </w:r>
          </w:p>
        </w:tc>
        <w:tc>
          <w:tcPr>
            <w:tcW w:w="985" w:type="dxa"/>
            <w:tcBorders>
              <w:top w:val="nil"/>
              <w:left w:val="nil"/>
              <w:bottom w:val="nil"/>
              <w:right w:val="nil"/>
            </w:tcBorders>
            <w:shd w:val="clear" w:color="auto" w:fill="auto"/>
            <w:noWrap/>
            <w:vAlign w:val="bottom"/>
            <w:hideMark/>
          </w:tcPr>
          <w:p w14:paraId="4781D48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AC254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6C34AA8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B7DFBC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3F2DFAF" w14:textId="77777777" w:rsidTr="004F21A6">
        <w:trPr>
          <w:trHeight w:val="320"/>
        </w:trPr>
        <w:tc>
          <w:tcPr>
            <w:tcW w:w="5025" w:type="dxa"/>
            <w:tcBorders>
              <w:top w:val="nil"/>
              <w:left w:val="nil"/>
              <w:bottom w:val="nil"/>
              <w:right w:val="nil"/>
            </w:tcBorders>
            <w:shd w:val="clear" w:color="auto" w:fill="auto"/>
            <w:noWrap/>
            <w:vAlign w:val="bottom"/>
            <w:hideMark/>
          </w:tcPr>
          <w:p w14:paraId="616F85E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Yellowedge</w:t>
            </w:r>
            <w:proofErr w:type="spellEnd"/>
            <w:r w:rsidRPr="004F21A6">
              <w:rPr>
                <w:rFonts w:ascii="Calibri" w:eastAsia="Times New Roman" w:hAnsi="Calibri" w:cs="Times New Roman"/>
                <w:color w:val="000000"/>
                <w:sz w:val="24"/>
                <w:szCs w:val="24"/>
              </w:rPr>
              <w:t xml:space="preserve"> grouper Gulf of Mexico</w:t>
            </w:r>
          </w:p>
        </w:tc>
        <w:tc>
          <w:tcPr>
            <w:tcW w:w="985" w:type="dxa"/>
            <w:tcBorders>
              <w:top w:val="nil"/>
              <w:left w:val="nil"/>
              <w:bottom w:val="nil"/>
              <w:right w:val="nil"/>
            </w:tcBorders>
            <w:shd w:val="clear" w:color="auto" w:fill="auto"/>
            <w:noWrap/>
            <w:vAlign w:val="bottom"/>
            <w:hideMark/>
          </w:tcPr>
          <w:p w14:paraId="0E70572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6CCD0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A5C54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333C3F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1492B319" w14:textId="77777777" w:rsidTr="004F21A6">
        <w:trPr>
          <w:trHeight w:val="320"/>
        </w:trPr>
        <w:tc>
          <w:tcPr>
            <w:tcW w:w="5025" w:type="dxa"/>
            <w:tcBorders>
              <w:top w:val="nil"/>
              <w:left w:val="nil"/>
              <w:bottom w:val="nil"/>
              <w:right w:val="nil"/>
            </w:tcBorders>
            <w:shd w:val="clear" w:color="auto" w:fill="auto"/>
            <w:noWrap/>
            <w:vAlign w:val="bottom"/>
            <w:hideMark/>
          </w:tcPr>
          <w:p w14:paraId="077C127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Gulf of Mexico</w:t>
            </w:r>
          </w:p>
        </w:tc>
        <w:tc>
          <w:tcPr>
            <w:tcW w:w="985" w:type="dxa"/>
            <w:tcBorders>
              <w:top w:val="nil"/>
              <w:left w:val="nil"/>
              <w:bottom w:val="nil"/>
              <w:right w:val="nil"/>
            </w:tcBorders>
            <w:shd w:val="clear" w:color="auto" w:fill="auto"/>
            <w:noWrap/>
            <w:vAlign w:val="bottom"/>
            <w:hideMark/>
          </w:tcPr>
          <w:p w14:paraId="3DDC5909"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49507BE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2FADE0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C9AAAA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08518CE" w14:textId="77777777" w:rsidTr="004F21A6">
        <w:trPr>
          <w:trHeight w:val="320"/>
        </w:trPr>
        <w:tc>
          <w:tcPr>
            <w:tcW w:w="5025" w:type="dxa"/>
            <w:tcBorders>
              <w:top w:val="nil"/>
              <w:left w:val="nil"/>
              <w:bottom w:val="nil"/>
              <w:right w:val="nil"/>
            </w:tcBorders>
            <w:shd w:val="clear" w:color="auto" w:fill="auto"/>
            <w:noWrap/>
            <w:vAlign w:val="bottom"/>
            <w:hideMark/>
          </w:tcPr>
          <w:p w14:paraId="5AED90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 Gulf of Mexico</w:t>
            </w:r>
          </w:p>
        </w:tc>
        <w:tc>
          <w:tcPr>
            <w:tcW w:w="985" w:type="dxa"/>
            <w:tcBorders>
              <w:top w:val="nil"/>
              <w:left w:val="nil"/>
              <w:bottom w:val="nil"/>
              <w:right w:val="nil"/>
            </w:tcBorders>
            <w:shd w:val="clear" w:color="auto" w:fill="auto"/>
            <w:noWrap/>
            <w:vAlign w:val="bottom"/>
            <w:hideMark/>
          </w:tcPr>
          <w:p w14:paraId="66C9ED2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6B9CB9C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690E13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F1DAD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5C6A0DD" w14:textId="77777777" w:rsidTr="004F21A6">
        <w:trPr>
          <w:trHeight w:val="320"/>
        </w:trPr>
        <w:tc>
          <w:tcPr>
            <w:tcW w:w="5025" w:type="dxa"/>
            <w:tcBorders>
              <w:top w:val="nil"/>
              <w:left w:val="nil"/>
              <w:bottom w:val="nil"/>
              <w:right w:val="nil"/>
            </w:tcBorders>
            <w:shd w:val="clear" w:color="auto" w:fill="auto"/>
            <w:noWrap/>
            <w:vAlign w:val="bottom"/>
            <w:hideMark/>
          </w:tcPr>
          <w:p w14:paraId="2D15501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Gulf of Mexico</w:t>
            </w:r>
          </w:p>
        </w:tc>
        <w:tc>
          <w:tcPr>
            <w:tcW w:w="985" w:type="dxa"/>
            <w:tcBorders>
              <w:top w:val="nil"/>
              <w:left w:val="nil"/>
              <w:bottom w:val="nil"/>
              <w:right w:val="nil"/>
            </w:tcBorders>
            <w:shd w:val="clear" w:color="auto" w:fill="auto"/>
            <w:noWrap/>
            <w:vAlign w:val="bottom"/>
            <w:hideMark/>
          </w:tcPr>
          <w:p w14:paraId="25AE06C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046CF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578A4E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FFCF1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6187941" w14:textId="77777777" w:rsidTr="004F21A6">
        <w:trPr>
          <w:trHeight w:val="320"/>
        </w:trPr>
        <w:tc>
          <w:tcPr>
            <w:tcW w:w="5025" w:type="dxa"/>
            <w:tcBorders>
              <w:top w:val="nil"/>
              <w:left w:val="nil"/>
              <w:bottom w:val="nil"/>
              <w:right w:val="nil"/>
            </w:tcBorders>
            <w:shd w:val="clear" w:color="auto" w:fill="auto"/>
            <w:noWrap/>
            <w:vAlign w:val="bottom"/>
            <w:hideMark/>
          </w:tcPr>
          <w:p w14:paraId="40161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Ocean quahog</w:t>
            </w:r>
          </w:p>
        </w:tc>
        <w:tc>
          <w:tcPr>
            <w:tcW w:w="985" w:type="dxa"/>
            <w:tcBorders>
              <w:top w:val="nil"/>
              <w:left w:val="nil"/>
              <w:bottom w:val="nil"/>
              <w:right w:val="nil"/>
            </w:tcBorders>
            <w:shd w:val="clear" w:color="auto" w:fill="auto"/>
            <w:noWrap/>
            <w:vAlign w:val="bottom"/>
            <w:hideMark/>
          </w:tcPr>
          <w:p w14:paraId="2A57D8E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p>
        </w:tc>
        <w:tc>
          <w:tcPr>
            <w:tcW w:w="986" w:type="dxa"/>
            <w:tcBorders>
              <w:top w:val="nil"/>
              <w:left w:val="nil"/>
              <w:bottom w:val="nil"/>
              <w:right w:val="nil"/>
            </w:tcBorders>
            <w:shd w:val="clear" w:color="auto" w:fill="auto"/>
            <w:noWrap/>
            <w:vAlign w:val="bottom"/>
            <w:hideMark/>
          </w:tcPr>
          <w:p w14:paraId="072989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5F7BEE8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07B527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2FE8AE8" w14:textId="77777777" w:rsidTr="004F21A6">
        <w:trPr>
          <w:trHeight w:val="320"/>
        </w:trPr>
        <w:tc>
          <w:tcPr>
            <w:tcW w:w="5025" w:type="dxa"/>
            <w:tcBorders>
              <w:top w:val="nil"/>
              <w:left w:val="nil"/>
              <w:bottom w:val="nil"/>
              <w:right w:val="nil"/>
            </w:tcBorders>
            <w:shd w:val="clear" w:color="auto" w:fill="auto"/>
            <w:noWrap/>
            <w:vAlign w:val="bottom"/>
            <w:hideMark/>
          </w:tcPr>
          <w:p w14:paraId="73F05F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Longfin inshore squid Atlantic Coast</w:t>
            </w:r>
          </w:p>
        </w:tc>
        <w:tc>
          <w:tcPr>
            <w:tcW w:w="985" w:type="dxa"/>
            <w:tcBorders>
              <w:top w:val="nil"/>
              <w:left w:val="nil"/>
              <w:bottom w:val="nil"/>
              <w:right w:val="nil"/>
            </w:tcBorders>
            <w:shd w:val="clear" w:color="auto" w:fill="auto"/>
            <w:noWrap/>
            <w:vAlign w:val="bottom"/>
            <w:hideMark/>
          </w:tcPr>
          <w:p w14:paraId="677B1E2F"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7941CE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6C90BEF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7FBD3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304297DB" w14:textId="77777777" w:rsidTr="004F21A6">
        <w:trPr>
          <w:trHeight w:val="320"/>
        </w:trPr>
        <w:tc>
          <w:tcPr>
            <w:tcW w:w="5025" w:type="dxa"/>
            <w:tcBorders>
              <w:top w:val="nil"/>
              <w:left w:val="nil"/>
              <w:bottom w:val="nil"/>
              <w:right w:val="nil"/>
            </w:tcBorders>
            <w:shd w:val="clear" w:color="auto" w:fill="auto"/>
            <w:noWrap/>
            <w:vAlign w:val="bottom"/>
            <w:hideMark/>
          </w:tcPr>
          <w:p w14:paraId="5A23D5A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Atlantic </w:t>
            </w:r>
            <w:proofErr w:type="spellStart"/>
            <w:r w:rsidRPr="004F21A6">
              <w:rPr>
                <w:rFonts w:ascii="Calibri" w:eastAsia="Times New Roman" w:hAnsi="Calibri" w:cs="Times New Roman"/>
                <w:color w:val="000000"/>
                <w:sz w:val="24"/>
                <w:szCs w:val="24"/>
              </w:rPr>
              <w:t>surfclam</w:t>
            </w:r>
            <w:proofErr w:type="spellEnd"/>
            <w:r w:rsidRPr="004F21A6">
              <w:rPr>
                <w:rFonts w:ascii="Calibri" w:eastAsia="Times New Roman" w:hAnsi="Calibri" w:cs="Times New Roman"/>
                <w:color w:val="000000"/>
                <w:sz w:val="24"/>
                <w:szCs w:val="24"/>
              </w:rPr>
              <w:t xml:space="preserve"> - Mid-Atlantic Coast</w:t>
            </w:r>
          </w:p>
        </w:tc>
        <w:tc>
          <w:tcPr>
            <w:tcW w:w="985" w:type="dxa"/>
            <w:tcBorders>
              <w:top w:val="nil"/>
              <w:left w:val="nil"/>
              <w:bottom w:val="nil"/>
              <w:right w:val="nil"/>
            </w:tcBorders>
            <w:shd w:val="clear" w:color="auto" w:fill="auto"/>
            <w:noWrap/>
            <w:vAlign w:val="bottom"/>
            <w:hideMark/>
          </w:tcPr>
          <w:p w14:paraId="2BC731D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3CEFE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07131E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38213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A66B2AB" w14:textId="77777777" w:rsidTr="004F21A6">
        <w:trPr>
          <w:trHeight w:val="320"/>
        </w:trPr>
        <w:tc>
          <w:tcPr>
            <w:tcW w:w="5025" w:type="dxa"/>
            <w:tcBorders>
              <w:top w:val="nil"/>
              <w:left w:val="nil"/>
              <w:bottom w:val="nil"/>
              <w:right w:val="nil"/>
            </w:tcBorders>
            <w:shd w:val="clear" w:color="auto" w:fill="auto"/>
            <w:noWrap/>
            <w:vAlign w:val="bottom"/>
            <w:hideMark/>
          </w:tcPr>
          <w:p w14:paraId="05C867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Yellowtail flounder- Southern New England / Mid-Atlantic</w:t>
            </w:r>
          </w:p>
        </w:tc>
        <w:tc>
          <w:tcPr>
            <w:tcW w:w="985" w:type="dxa"/>
            <w:tcBorders>
              <w:top w:val="nil"/>
              <w:left w:val="nil"/>
              <w:bottom w:val="nil"/>
              <w:right w:val="nil"/>
            </w:tcBorders>
            <w:shd w:val="clear" w:color="auto" w:fill="auto"/>
            <w:noWrap/>
            <w:vAlign w:val="bottom"/>
            <w:hideMark/>
          </w:tcPr>
          <w:p w14:paraId="743B5DE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248D5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A4C8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2A90D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75D3333" w14:textId="77777777" w:rsidTr="004F21A6">
        <w:trPr>
          <w:trHeight w:val="320"/>
        </w:trPr>
        <w:tc>
          <w:tcPr>
            <w:tcW w:w="5025" w:type="dxa"/>
            <w:tcBorders>
              <w:top w:val="nil"/>
              <w:left w:val="nil"/>
              <w:bottom w:val="nil"/>
              <w:right w:val="nil"/>
            </w:tcBorders>
            <w:shd w:val="clear" w:color="auto" w:fill="auto"/>
            <w:noWrap/>
            <w:vAlign w:val="bottom"/>
            <w:hideMark/>
          </w:tcPr>
          <w:p w14:paraId="30E129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Southern New England / Mid-Atlantic</w:t>
            </w:r>
          </w:p>
        </w:tc>
        <w:tc>
          <w:tcPr>
            <w:tcW w:w="985" w:type="dxa"/>
            <w:tcBorders>
              <w:top w:val="nil"/>
              <w:left w:val="nil"/>
              <w:bottom w:val="nil"/>
              <w:right w:val="nil"/>
            </w:tcBorders>
            <w:shd w:val="clear" w:color="auto" w:fill="auto"/>
            <w:noWrap/>
            <w:vAlign w:val="bottom"/>
            <w:hideMark/>
          </w:tcPr>
          <w:p w14:paraId="48F69C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7F15B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14B0D9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75588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D12A41E" w14:textId="77777777" w:rsidTr="004F21A6">
        <w:trPr>
          <w:trHeight w:val="320"/>
        </w:trPr>
        <w:tc>
          <w:tcPr>
            <w:tcW w:w="5025" w:type="dxa"/>
            <w:tcBorders>
              <w:top w:val="nil"/>
              <w:left w:val="nil"/>
              <w:bottom w:val="nil"/>
              <w:right w:val="nil"/>
            </w:tcBorders>
            <w:shd w:val="clear" w:color="auto" w:fill="auto"/>
            <w:noWrap/>
            <w:vAlign w:val="bottom"/>
            <w:hideMark/>
          </w:tcPr>
          <w:p w14:paraId="3D81F61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commentRangeStart w:id="451"/>
            <w:r w:rsidRPr="004F21A6">
              <w:rPr>
                <w:rFonts w:ascii="Calibri" w:eastAsia="Times New Roman" w:hAnsi="Calibri" w:cs="Times New Roman"/>
                <w:color w:val="000000"/>
                <w:sz w:val="24"/>
                <w:szCs w:val="24"/>
              </w:rPr>
              <w:t>black sea bass</w:t>
            </w:r>
          </w:p>
        </w:tc>
        <w:tc>
          <w:tcPr>
            <w:tcW w:w="985" w:type="dxa"/>
            <w:tcBorders>
              <w:top w:val="nil"/>
              <w:left w:val="nil"/>
              <w:bottom w:val="nil"/>
              <w:right w:val="nil"/>
            </w:tcBorders>
            <w:shd w:val="clear" w:color="auto" w:fill="auto"/>
            <w:noWrap/>
            <w:vAlign w:val="bottom"/>
            <w:hideMark/>
          </w:tcPr>
          <w:p w14:paraId="3DCA533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commentRangeEnd w:id="451"/>
            <w:r w:rsidR="00906A69">
              <w:rPr>
                <w:rStyle w:val="CommentReference"/>
                <w:rFonts w:ascii="Times New Roman" w:hAnsi="Times New Roman"/>
              </w:rPr>
              <w:commentReference w:id="451"/>
            </w:r>
          </w:p>
        </w:tc>
        <w:tc>
          <w:tcPr>
            <w:tcW w:w="986" w:type="dxa"/>
            <w:tcBorders>
              <w:top w:val="nil"/>
              <w:left w:val="nil"/>
              <w:bottom w:val="nil"/>
              <w:right w:val="nil"/>
            </w:tcBorders>
            <w:shd w:val="clear" w:color="auto" w:fill="auto"/>
            <w:noWrap/>
            <w:vAlign w:val="bottom"/>
            <w:hideMark/>
          </w:tcPr>
          <w:p w14:paraId="15E6C7F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192DD1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A37E32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668511C" w14:textId="77777777" w:rsidTr="004F21A6">
        <w:trPr>
          <w:trHeight w:val="320"/>
        </w:trPr>
        <w:tc>
          <w:tcPr>
            <w:tcW w:w="5025" w:type="dxa"/>
            <w:tcBorders>
              <w:top w:val="nil"/>
              <w:left w:val="nil"/>
              <w:bottom w:val="nil"/>
              <w:right w:val="nil"/>
            </w:tcBorders>
            <w:shd w:val="clear" w:color="auto" w:fill="auto"/>
            <w:noWrap/>
            <w:vAlign w:val="bottom"/>
            <w:hideMark/>
          </w:tcPr>
          <w:p w14:paraId="6F2ECE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Silver Hake</w:t>
            </w:r>
          </w:p>
        </w:tc>
        <w:tc>
          <w:tcPr>
            <w:tcW w:w="985" w:type="dxa"/>
            <w:tcBorders>
              <w:top w:val="nil"/>
              <w:left w:val="nil"/>
              <w:bottom w:val="nil"/>
              <w:right w:val="nil"/>
            </w:tcBorders>
            <w:shd w:val="clear" w:color="auto" w:fill="auto"/>
            <w:noWrap/>
            <w:vAlign w:val="bottom"/>
            <w:hideMark/>
          </w:tcPr>
          <w:p w14:paraId="71C4D3C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26FE55C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062DD2A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26F7AB0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0EAF549" w14:textId="77777777" w:rsidTr="004F21A6">
        <w:trPr>
          <w:trHeight w:val="320"/>
        </w:trPr>
        <w:tc>
          <w:tcPr>
            <w:tcW w:w="5025" w:type="dxa"/>
            <w:tcBorders>
              <w:top w:val="nil"/>
              <w:left w:val="nil"/>
              <w:bottom w:val="nil"/>
              <w:right w:val="nil"/>
            </w:tcBorders>
            <w:shd w:val="clear" w:color="auto" w:fill="auto"/>
            <w:noWrap/>
            <w:vAlign w:val="bottom"/>
            <w:hideMark/>
          </w:tcPr>
          <w:p w14:paraId="6AFC496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George's Bank</w:t>
            </w:r>
          </w:p>
        </w:tc>
        <w:tc>
          <w:tcPr>
            <w:tcW w:w="985" w:type="dxa"/>
            <w:tcBorders>
              <w:top w:val="nil"/>
              <w:left w:val="nil"/>
              <w:bottom w:val="nil"/>
              <w:right w:val="nil"/>
            </w:tcBorders>
            <w:shd w:val="clear" w:color="auto" w:fill="auto"/>
            <w:noWrap/>
            <w:vAlign w:val="bottom"/>
            <w:hideMark/>
          </w:tcPr>
          <w:p w14:paraId="6B99EBE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AFB1E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D6DFD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456619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C869A3D" w14:textId="77777777" w:rsidTr="004F21A6">
        <w:trPr>
          <w:trHeight w:val="320"/>
        </w:trPr>
        <w:tc>
          <w:tcPr>
            <w:tcW w:w="5025" w:type="dxa"/>
            <w:tcBorders>
              <w:top w:val="nil"/>
              <w:left w:val="nil"/>
              <w:bottom w:val="nil"/>
              <w:right w:val="nil"/>
            </w:tcBorders>
            <w:shd w:val="clear" w:color="auto" w:fill="auto"/>
            <w:noWrap/>
            <w:vAlign w:val="bottom"/>
            <w:hideMark/>
          </w:tcPr>
          <w:p w14:paraId="40D0CF1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Pollock - Gulf of Maine / George's Bank</w:t>
            </w:r>
          </w:p>
        </w:tc>
        <w:tc>
          <w:tcPr>
            <w:tcW w:w="985" w:type="dxa"/>
            <w:tcBorders>
              <w:top w:val="nil"/>
              <w:left w:val="nil"/>
              <w:bottom w:val="nil"/>
              <w:right w:val="nil"/>
            </w:tcBorders>
            <w:shd w:val="clear" w:color="auto" w:fill="auto"/>
            <w:noWrap/>
            <w:vAlign w:val="bottom"/>
            <w:hideMark/>
          </w:tcPr>
          <w:p w14:paraId="25A613A1"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6F4BD2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ADCBE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118669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C79DB29" w14:textId="77777777" w:rsidTr="004F21A6">
        <w:trPr>
          <w:trHeight w:val="320"/>
        </w:trPr>
        <w:tc>
          <w:tcPr>
            <w:tcW w:w="5025" w:type="dxa"/>
            <w:tcBorders>
              <w:top w:val="nil"/>
              <w:left w:val="nil"/>
              <w:bottom w:val="nil"/>
              <w:right w:val="nil"/>
            </w:tcBorders>
            <w:shd w:val="clear" w:color="auto" w:fill="auto"/>
            <w:noWrap/>
            <w:vAlign w:val="bottom"/>
            <w:hideMark/>
          </w:tcPr>
          <w:p w14:paraId="02D7FF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Butterfish</w:t>
            </w:r>
          </w:p>
        </w:tc>
        <w:tc>
          <w:tcPr>
            <w:tcW w:w="985" w:type="dxa"/>
            <w:tcBorders>
              <w:top w:val="nil"/>
              <w:left w:val="nil"/>
              <w:bottom w:val="nil"/>
              <w:right w:val="nil"/>
            </w:tcBorders>
            <w:shd w:val="clear" w:color="auto" w:fill="auto"/>
            <w:noWrap/>
            <w:vAlign w:val="bottom"/>
            <w:hideMark/>
          </w:tcPr>
          <w:p w14:paraId="337AA6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355B9C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0AC537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ADEB2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CDCA4EA" w14:textId="77777777" w:rsidTr="004F21A6">
        <w:trPr>
          <w:trHeight w:val="320"/>
        </w:trPr>
        <w:tc>
          <w:tcPr>
            <w:tcW w:w="5025" w:type="dxa"/>
            <w:tcBorders>
              <w:top w:val="nil"/>
              <w:left w:val="nil"/>
              <w:bottom w:val="nil"/>
              <w:right w:val="nil"/>
            </w:tcBorders>
            <w:shd w:val="clear" w:color="auto" w:fill="auto"/>
            <w:noWrap/>
            <w:vAlign w:val="bottom"/>
            <w:hideMark/>
          </w:tcPr>
          <w:p w14:paraId="49D989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Atlantic herring</w:t>
            </w:r>
          </w:p>
        </w:tc>
        <w:tc>
          <w:tcPr>
            <w:tcW w:w="985" w:type="dxa"/>
            <w:tcBorders>
              <w:top w:val="nil"/>
              <w:left w:val="nil"/>
              <w:bottom w:val="nil"/>
              <w:right w:val="nil"/>
            </w:tcBorders>
            <w:shd w:val="clear" w:color="auto" w:fill="auto"/>
            <w:noWrap/>
            <w:vAlign w:val="bottom"/>
            <w:hideMark/>
          </w:tcPr>
          <w:p w14:paraId="3989BD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743F1F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349B95B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FCBE9F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04BFF06" w14:textId="77777777" w:rsidTr="004F21A6">
        <w:trPr>
          <w:trHeight w:val="320"/>
        </w:trPr>
        <w:tc>
          <w:tcPr>
            <w:tcW w:w="5025" w:type="dxa"/>
            <w:tcBorders>
              <w:top w:val="nil"/>
              <w:left w:val="nil"/>
              <w:bottom w:val="nil"/>
              <w:right w:val="nil"/>
            </w:tcBorders>
            <w:shd w:val="clear" w:color="auto" w:fill="auto"/>
            <w:noWrap/>
            <w:vAlign w:val="bottom"/>
            <w:hideMark/>
          </w:tcPr>
          <w:p w14:paraId="17AF979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Sea Scallop Georges Bank / Mid-Atlantic Bight</w:t>
            </w:r>
          </w:p>
        </w:tc>
        <w:tc>
          <w:tcPr>
            <w:tcW w:w="985" w:type="dxa"/>
            <w:tcBorders>
              <w:top w:val="nil"/>
              <w:left w:val="nil"/>
              <w:bottom w:val="nil"/>
              <w:right w:val="nil"/>
            </w:tcBorders>
            <w:shd w:val="clear" w:color="auto" w:fill="auto"/>
            <w:noWrap/>
            <w:vAlign w:val="bottom"/>
            <w:hideMark/>
          </w:tcPr>
          <w:p w14:paraId="4656B1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F0DA2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60EEA0C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D99CC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D40669" w14:textId="77777777" w:rsidTr="004F21A6">
        <w:trPr>
          <w:trHeight w:val="320"/>
        </w:trPr>
        <w:tc>
          <w:tcPr>
            <w:tcW w:w="5025" w:type="dxa"/>
            <w:tcBorders>
              <w:top w:val="nil"/>
              <w:left w:val="nil"/>
              <w:bottom w:val="nil"/>
              <w:right w:val="nil"/>
            </w:tcBorders>
            <w:shd w:val="clear" w:color="auto" w:fill="auto"/>
            <w:noWrap/>
            <w:vAlign w:val="bottom"/>
            <w:hideMark/>
          </w:tcPr>
          <w:p w14:paraId="0E836E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Bristol Bay</w:t>
            </w:r>
          </w:p>
        </w:tc>
        <w:tc>
          <w:tcPr>
            <w:tcW w:w="985" w:type="dxa"/>
            <w:tcBorders>
              <w:top w:val="nil"/>
              <w:left w:val="nil"/>
              <w:bottom w:val="nil"/>
              <w:right w:val="nil"/>
            </w:tcBorders>
            <w:shd w:val="clear" w:color="auto" w:fill="auto"/>
            <w:noWrap/>
            <w:vAlign w:val="bottom"/>
            <w:hideMark/>
          </w:tcPr>
          <w:p w14:paraId="632F74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EA1DC2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288B18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ADFG</w:t>
            </w:r>
          </w:p>
        </w:tc>
        <w:tc>
          <w:tcPr>
            <w:tcW w:w="1378" w:type="dxa"/>
            <w:tcBorders>
              <w:top w:val="nil"/>
              <w:left w:val="nil"/>
              <w:bottom w:val="nil"/>
              <w:right w:val="nil"/>
            </w:tcBorders>
            <w:shd w:val="clear" w:color="auto" w:fill="auto"/>
            <w:noWrap/>
            <w:vAlign w:val="bottom"/>
            <w:hideMark/>
          </w:tcPr>
          <w:p w14:paraId="210F08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BEFE431" w14:textId="77777777" w:rsidTr="004F21A6">
        <w:trPr>
          <w:trHeight w:val="320"/>
        </w:trPr>
        <w:tc>
          <w:tcPr>
            <w:tcW w:w="5025" w:type="dxa"/>
            <w:tcBorders>
              <w:top w:val="nil"/>
              <w:left w:val="nil"/>
              <w:bottom w:val="nil"/>
              <w:right w:val="nil"/>
            </w:tcBorders>
            <w:shd w:val="clear" w:color="auto" w:fill="auto"/>
            <w:noWrap/>
            <w:vAlign w:val="bottom"/>
            <w:hideMark/>
          </w:tcPr>
          <w:p w14:paraId="5906DB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Flathead sole (BSAI)</w:t>
            </w:r>
          </w:p>
        </w:tc>
        <w:tc>
          <w:tcPr>
            <w:tcW w:w="985" w:type="dxa"/>
            <w:tcBorders>
              <w:top w:val="nil"/>
              <w:left w:val="nil"/>
              <w:bottom w:val="nil"/>
              <w:right w:val="nil"/>
            </w:tcBorders>
            <w:shd w:val="clear" w:color="auto" w:fill="auto"/>
            <w:noWrap/>
            <w:vAlign w:val="bottom"/>
            <w:hideMark/>
          </w:tcPr>
          <w:p w14:paraId="7714842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91DB3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3890E7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BFC5F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BA3F8ED" w14:textId="77777777" w:rsidTr="004F21A6">
        <w:trPr>
          <w:trHeight w:val="320"/>
        </w:trPr>
        <w:tc>
          <w:tcPr>
            <w:tcW w:w="5025" w:type="dxa"/>
            <w:tcBorders>
              <w:top w:val="nil"/>
              <w:left w:val="nil"/>
              <w:bottom w:val="nil"/>
              <w:right w:val="nil"/>
            </w:tcBorders>
            <w:shd w:val="clear" w:color="auto" w:fill="auto"/>
            <w:noWrap/>
            <w:vAlign w:val="bottom"/>
            <w:hideMark/>
          </w:tcPr>
          <w:p w14:paraId="0D11EB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Tanner Crab Bering Sea</w:t>
            </w:r>
          </w:p>
        </w:tc>
        <w:tc>
          <w:tcPr>
            <w:tcW w:w="985" w:type="dxa"/>
            <w:tcBorders>
              <w:top w:val="nil"/>
              <w:left w:val="nil"/>
              <w:bottom w:val="nil"/>
              <w:right w:val="nil"/>
            </w:tcBorders>
            <w:shd w:val="clear" w:color="auto" w:fill="auto"/>
            <w:noWrap/>
            <w:vAlign w:val="bottom"/>
            <w:hideMark/>
          </w:tcPr>
          <w:p w14:paraId="0395429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0292E2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6DC0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14F5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78676C" w14:textId="77777777" w:rsidTr="004F21A6">
        <w:trPr>
          <w:trHeight w:val="320"/>
        </w:trPr>
        <w:tc>
          <w:tcPr>
            <w:tcW w:w="5025" w:type="dxa"/>
            <w:tcBorders>
              <w:top w:val="nil"/>
              <w:left w:val="nil"/>
              <w:bottom w:val="nil"/>
              <w:right w:val="nil"/>
            </w:tcBorders>
            <w:shd w:val="clear" w:color="auto" w:fill="auto"/>
            <w:noWrap/>
            <w:vAlign w:val="bottom"/>
            <w:hideMark/>
          </w:tcPr>
          <w:p w14:paraId="4C9160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Alaska Plaice</w:t>
            </w:r>
          </w:p>
        </w:tc>
        <w:tc>
          <w:tcPr>
            <w:tcW w:w="985" w:type="dxa"/>
            <w:tcBorders>
              <w:top w:val="nil"/>
              <w:left w:val="nil"/>
              <w:bottom w:val="nil"/>
              <w:right w:val="nil"/>
            </w:tcBorders>
            <w:shd w:val="clear" w:color="auto" w:fill="auto"/>
            <w:noWrap/>
            <w:vAlign w:val="bottom"/>
            <w:hideMark/>
          </w:tcPr>
          <w:p w14:paraId="00278F3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8AECB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4D17E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F614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A728346" w14:textId="77777777" w:rsidTr="004F21A6">
        <w:trPr>
          <w:trHeight w:val="320"/>
        </w:trPr>
        <w:tc>
          <w:tcPr>
            <w:tcW w:w="5025" w:type="dxa"/>
            <w:tcBorders>
              <w:top w:val="nil"/>
              <w:left w:val="nil"/>
              <w:bottom w:val="nil"/>
              <w:right w:val="nil"/>
            </w:tcBorders>
            <w:shd w:val="clear" w:color="auto" w:fill="auto"/>
            <w:noWrap/>
            <w:vAlign w:val="bottom"/>
            <w:hideMark/>
          </w:tcPr>
          <w:p w14:paraId="102499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Kamchatka flounder (BSAI)</w:t>
            </w:r>
          </w:p>
        </w:tc>
        <w:tc>
          <w:tcPr>
            <w:tcW w:w="985" w:type="dxa"/>
            <w:tcBorders>
              <w:top w:val="nil"/>
              <w:left w:val="nil"/>
              <w:bottom w:val="nil"/>
              <w:right w:val="nil"/>
            </w:tcBorders>
            <w:shd w:val="clear" w:color="auto" w:fill="auto"/>
            <w:noWrap/>
            <w:vAlign w:val="bottom"/>
            <w:hideMark/>
          </w:tcPr>
          <w:p w14:paraId="672BADA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1B285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08B9C1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94A823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F13EB91" w14:textId="77777777" w:rsidTr="004F21A6">
        <w:trPr>
          <w:trHeight w:val="320"/>
        </w:trPr>
        <w:tc>
          <w:tcPr>
            <w:tcW w:w="5025" w:type="dxa"/>
            <w:tcBorders>
              <w:top w:val="nil"/>
              <w:left w:val="nil"/>
              <w:bottom w:val="nil"/>
              <w:right w:val="nil"/>
            </w:tcBorders>
            <w:shd w:val="clear" w:color="auto" w:fill="auto"/>
            <w:noWrap/>
            <w:vAlign w:val="bottom"/>
            <w:hideMark/>
          </w:tcPr>
          <w:p w14:paraId="3622E1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Arrowtooth</w:t>
            </w:r>
            <w:proofErr w:type="spellEnd"/>
            <w:r w:rsidRPr="004F21A6">
              <w:rPr>
                <w:rFonts w:ascii="Calibri" w:eastAsia="Times New Roman" w:hAnsi="Calibri" w:cs="Times New Roman"/>
                <w:color w:val="000000"/>
                <w:sz w:val="24"/>
                <w:szCs w:val="24"/>
              </w:rPr>
              <w:t xml:space="preserve"> flounder BSAI</w:t>
            </w:r>
          </w:p>
        </w:tc>
        <w:tc>
          <w:tcPr>
            <w:tcW w:w="985" w:type="dxa"/>
            <w:tcBorders>
              <w:top w:val="nil"/>
              <w:left w:val="nil"/>
              <w:bottom w:val="nil"/>
              <w:right w:val="nil"/>
            </w:tcBorders>
            <w:shd w:val="clear" w:color="auto" w:fill="auto"/>
            <w:noWrap/>
            <w:vAlign w:val="bottom"/>
            <w:hideMark/>
          </w:tcPr>
          <w:p w14:paraId="7335D4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7329AA8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207FD8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A86AB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16D0A0" w14:textId="77777777" w:rsidTr="004F21A6">
        <w:trPr>
          <w:trHeight w:val="320"/>
        </w:trPr>
        <w:tc>
          <w:tcPr>
            <w:tcW w:w="5025" w:type="dxa"/>
            <w:tcBorders>
              <w:top w:val="nil"/>
              <w:left w:val="nil"/>
              <w:bottom w:val="nil"/>
              <w:right w:val="nil"/>
            </w:tcBorders>
            <w:shd w:val="clear" w:color="auto" w:fill="auto"/>
            <w:noWrap/>
            <w:vAlign w:val="bottom"/>
            <w:hideMark/>
          </w:tcPr>
          <w:p w14:paraId="4A40EC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Northern rock sole Eastern Bering Sea and Aleutian Islands</w:t>
            </w:r>
          </w:p>
        </w:tc>
        <w:tc>
          <w:tcPr>
            <w:tcW w:w="985" w:type="dxa"/>
            <w:tcBorders>
              <w:top w:val="nil"/>
              <w:left w:val="nil"/>
              <w:bottom w:val="nil"/>
              <w:right w:val="nil"/>
            </w:tcBorders>
            <w:shd w:val="clear" w:color="auto" w:fill="auto"/>
            <w:noWrap/>
            <w:vAlign w:val="bottom"/>
            <w:hideMark/>
          </w:tcPr>
          <w:p w14:paraId="37C82C4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556F9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4A8EAE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F498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1FBC5" w14:textId="77777777" w:rsidTr="004F21A6">
        <w:trPr>
          <w:trHeight w:val="320"/>
        </w:trPr>
        <w:tc>
          <w:tcPr>
            <w:tcW w:w="5025" w:type="dxa"/>
            <w:tcBorders>
              <w:top w:val="nil"/>
              <w:left w:val="nil"/>
              <w:bottom w:val="nil"/>
              <w:right w:val="nil"/>
            </w:tcBorders>
            <w:shd w:val="clear" w:color="auto" w:fill="auto"/>
            <w:noWrap/>
            <w:vAlign w:val="bottom"/>
            <w:hideMark/>
          </w:tcPr>
          <w:p w14:paraId="204E823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Yellowfin sole BSAI</w:t>
            </w:r>
          </w:p>
        </w:tc>
        <w:tc>
          <w:tcPr>
            <w:tcW w:w="985" w:type="dxa"/>
            <w:tcBorders>
              <w:top w:val="nil"/>
              <w:left w:val="nil"/>
              <w:bottom w:val="nil"/>
              <w:right w:val="nil"/>
            </w:tcBorders>
            <w:shd w:val="clear" w:color="auto" w:fill="auto"/>
            <w:noWrap/>
            <w:vAlign w:val="bottom"/>
            <w:hideMark/>
          </w:tcPr>
          <w:p w14:paraId="7EE7182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29680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2D1B96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2C30D4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83E56" w14:textId="77777777" w:rsidTr="004F21A6">
        <w:trPr>
          <w:trHeight w:val="320"/>
        </w:trPr>
        <w:tc>
          <w:tcPr>
            <w:tcW w:w="5025" w:type="dxa"/>
            <w:tcBorders>
              <w:top w:val="nil"/>
              <w:left w:val="nil"/>
              <w:bottom w:val="nil"/>
              <w:right w:val="nil"/>
            </w:tcBorders>
            <w:shd w:val="clear" w:color="auto" w:fill="auto"/>
            <w:noWrap/>
            <w:vAlign w:val="bottom"/>
            <w:hideMark/>
          </w:tcPr>
          <w:p w14:paraId="0B8482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Pribilof Islands</w:t>
            </w:r>
          </w:p>
        </w:tc>
        <w:tc>
          <w:tcPr>
            <w:tcW w:w="985" w:type="dxa"/>
            <w:tcBorders>
              <w:top w:val="nil"/>
              <w:left w:val="nil"/>
              <w:bottom w:val="nil"/>
              <w:right w:val="nil"/>
            </w:tcBorders>
            <w:shd w:val="clear" w:color="auto" w:fill="auto"/>
            <w:noWrap/>
            <w:vAlign w:val="bottom"/>
            <w:hideMark/>
          </w:tcPr>
          <w:p w14:paraId="7586526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3D14223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87282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C12FFB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82BD3B0" w14:textId="77777777" w:rsidTr="004F21A6">
        <w:trPr>
          <w:trHeight w:val="320"/>
        </w:trPr>
        <w:tc>
          <w:tcPr>
            <w:tcW w:w="5025" w:type="dxa"/>
            <w:tcBorders>
              <w:top w:val="nil"/>
              <w:left w:val="nil"/>
              <w:bottom w:val="nil"/>
              <w:right w:val="nil"/>
            </w:tcBorders>
            <w:shd w:val="clear" w:color="auto" w:fill="auto"/>
            <w:noWrap/>
            <w:vAlign w:val="bottom"/>
            <w:hideMark/>
          </w:tcPr>
          <w:p w14:paraId="7BAC27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Demersal shelf rockfish complex (GOA - includes </w:t>
            </w:r>
            <w:proofErr w:type="spellStart"/>
            <w:r w:rsidRPr="004F21A6">
              <w:rPr>
                <w:rFonts w:ascii="Calibri" w:eastAsia="Times New Roman" w:hAnsi="Calibri" w:cs="Times New Roman"/>
                <w:color w:val="000000"/>
                <w:sz w:val="24"/>
                <w:szCs w:val="24"/>
              </w:rPr>
              <w:t>Yelloweye</w:t>
            </w:r>
            <w:proofErr w:type="spellEnd"/>
            <w:r w:rsidRPr="004F21A6">
              <w:rPr>
                <w:rFonts w:ascii="Calibri" w:eastAsia="Times New Roman" w:hAnsi="Calibri" w:cs="Times New Roman"/>
                <w:color w:val="000000"/>
                <w:sz w:val="24"/>
                <w:szCs w:val="24"/>
              </w:rPr>
              <w:t>)</w:t>
            </w:r>
          </w:p>
        </w:tc>
        <w:tc>
          <w:tcPr>
            <w:tcW w:w="985" w:type="dxa"/>
            <w:tcBorders>
              <w:top w:val="nil"/>
              <w:left w:val="nil"/>
              <w:bottom w:val="nil"/>
              <w:right w:val="nil"/>
            </w:tcBorders>
            <w:shd w:val="clear" w:color="auto" w:fill="auto"/>
            <w:noWrap/>
            <w:vAlign w:val="bottom"/>
            <w:hideMark/>
          </w:tcPr>
          <w:p w14:paraId="167A3DA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A9B556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42748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2209CC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1FE0258" w14:textId="77777777" w:rsidTr="004F21A6">
        <w:trPr>
          <w:trHeight w:val="320"/>
        </w:trPr>
        <w:tc>
          <w:tcPr>
            <w:tcW w:w="5025" w:type="dxa"/>
            <w:tcBorders>
              <w:top w:val="nil"/>
              <w:left w:val="nil"/>
              <w:bottom w:val="nil"/>
              <w:right w:val="nil"/>
            </w:tcBorders>
            <w:shd w:val="clear" w:color="auto" w:fill="auto"/>
            <w:noWrap/>
            <w:vAlign w:val="bottom"/>
            <w:hideMark/>
          </w:tcPr>
          <w:p w14:paraId="5464EC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Chilipepper</w:t>
            </w:r>
            <w:proofErr w:type="spellEnd"/>
            <w:r w:rsidRPr="004F21A6">
              <w:rPr>
                <w:rFonts w:ascii="Calibri" w:eastAsia="Times New Roman" w:hAnsi="Calibri" w:cs="Times New Roman"/>
                <w:color w:val="000000"/>
                <w:sz w:val="24"/>
                <w:szCs w:val="24"/>
              </w:rPr>
              <w:t xml:space="preserve"> - Southern Pacific Coast</w:t>
            </w:r>
          </w:p>
        </w:tc>
        <w:tc>
          <w:tcPr>
            <w:tcW w:w="985" w:type="dxa"/>
            <w:tcBorders>
              <w:top w:val="nil"/>
              <w:left w:val="nil"/>
              <w:bottom w:val="nil"/>
              <w:right w:val="nil"/>
            </w:tcBorders>
            <w:shd w:val="clear" w:color="auto" w:fill="auto"/>
            <w:noWrap/>
            <w:vAlign w:val="bottom"/>
            <w:hideMark/>
          </w:tcPr>
          <w:p w14:paraId="3EDBEF4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167722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737837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6067D3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E11B053" w14:textId="77777777" w:rsidTr="004F21A6">
        <w:trPr>
          <w:trHeight w:val="320"/>
        </w:trPr>
        <w:tc>
          <w:tcPr>
            <w:tcW w:w="5025" w:type="dxa"/>
            <w:tcBorders>
              <w:top w:val="nil"/>
              <w:left w:val="nil"/>
              <w:bottom w:val="nil"/>
              <w:right w:val="nil"/>
            </w:tcBorders>
            <w:shd w:val="clear" w:color="auto" w:fill="auto"/>
            <w:noWrap/>
            <w:vAlign w:val="bottom"/>
            <w:hideMark/>
          </w:tcPr>
          <w:p w14:paraId="28ACA4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Coho salmon - Oregon Production Index Area: Oregon Coast Natural</w:t>
            </w:r>
          </w:p>
        </w:tc>
        <w:tc>
          <w:tcPr>
            <w:tcW w:w="985" w:type="dxa"/>
            <w:tcBorders>
              <w:top w:val="nil"/>
              <w:left w:val="nil"/>
              <w:bottom w:val="nil"/>
              <w:right w:val="nil"/>
            </w:tcBorders>
            <w:shd w:val="clear" w:color="auto" w:fill="auto"/>
            <w:noWrap/>
            <w:vAlign w:val="bottom"/>
            <w:hideMark/>
          </w:tcPr>
          <w:p w14:paraId="0226845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AAEF96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A3E1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B065C5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8B9C976" w14:textId="77777777" w:rsidTr="004F21A6">
        <w:trPr>
          <w:trHeight w:val="320"/>
        </w:trPr>
        <w:tc>
          <w:tcPr>
            <w:tcW w:w="5025" w:type="dxa"/>
            <w:tcBorders>
              <w:top w:val="nil"/>
              <w:left w:val="nil"/>
              <w:bottom w:val="nil"/>
              <w:right w:val="nil"/>
            </w:tcBorders>
            <w:shd w:val="clear" w:color="auto" w:fill="auto"/>
            <w:noWrap/>
            <w:vAlign w:val="bottom"/>
            <w:hideMark/>
          </w:tcPr>
          <w:p w14:paraId="07A652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Coho salmon - Puget Sound: Skagit</w:t>
            </w:r>
          </w:p>
        </w:tc>
        <w:tc>
          <w:tcPr>
            <w:tcW w:w="985" w:type="dxa"/>
            <w:tcBorders>
              <w:top w:val="nil"/>
              <w:left w:val="nil"/>
              <w:bottom w:val="nil"/>
              <w:right w:val="nil"/>
            </w:tcBorders>
            <w:shd w:val="clear" w:color="auto" w:fill="auto"/>
            <w:noWrap/>
            <w:vAlign w:val="bottom"/>
            <w:hideMark/>
          </w:tcPr>
          <w:p w14:paraId="12C5EC1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4DFECEE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533A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B0277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BD404E" w14:textId="77777777" w:rsidTr="004F21A6">
        <w:trPr>
          <w:trHeight w:val="320"/>
        </w:trPr>
        <w:tc>
          <w:tcPr>
            <w:tcW w:w="5025" w:type="dxa"/>
            <w:tcBorders>
              <w:top w:val="nil"/>
              <w:left w:val="nil"/>
              <w:bottom w:val="nil"/>
              <w:right w:val="nil"/>
            </w:tcBorders>
            <w:shd w:val="clear" w:color="auto" w:fill="auto"/>
            <w:noWrap/>
            <w:vAlign w:val="bottom"/>
            <w:hideMark/>
          </w:tcPr>
          <w:p w14:paraId="6A72884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lastRenderedPageBreak/>
              <w:t>Chinook salmon - Puget Sound: Snohomish Summer/Fall</w:t>
            </w:r>
          </w:p>
        </w:tc>
        <w:tc>
          <w:tcPr>
            <w:tcW w:w="985" w:type="dxa"/>
            <w:tcBorders>
              <w:top w:val="nil"/>
              <w:left w:val="nil"/>
              <w:bottom w:val="nil"/>
              <w:right w:val="nil"/>
            </w:tcBorders>
            <w:shd w:val="clear" w:color="auto" w:fill="auto"/>
            <w:noWrap/>
            <w:vAlign w:val="bottom"/>
            <w:hideMark/>
          </w:tcPr>
          <w:p w14:paraId="46E433B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3BA1A8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D7D9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AC13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7DC6609" w14:textId="77777777" w:rsidTr="004F21A6">
        <w:trPr>
          <w:trHeight w:val="320"/>
        </w:trPr>
        <w:tc>
          <w:tcPr>
            <w:tcW w:w="5025" w:type="dxa"/>
            <w:tcBorders>
              <w:top w:val="nil"/>
              <w:left w:val="nil"/>
              <w:bottom w:val="nil"/>
              <w:right w:val="nil"/>
            </w:tcBorders>
            <w:shd w:val="clear" w:color="auto" w:fill="auto"/>
            <w:noWrap/>
            <w:vAlign w:val="bottom"/>
            <w:hideMark/>
          </w:tcPr>
          <w:p w14:paraId="6158E3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Chinook salmon - Puget Sound: Stillaguamish Summer/Fall</w:t>
            </w:r>
          </w:p>
        </w:tc>
        <w:tc>
          <w:tcPr>
            <w:tcW w:w="985" w:type="dxa"/>
            <w:tcBorders>
              <w:top w:val="nil"/>
              <w:left w:val="nil"/>
              <w:bottom w:val="nil"/>
              <w:right w:val="nil"/>
            </w:tcBorders>
            <w:shd w:val="clear" w:color="auto" w:fill="auto"/>
            <w:noWrap/>
            <w:vAlign w:val="bottom"/>
            <w:hideMark/>
          </w:tcPr>
          <w:p w14:paraId="2A2805DE"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C75D9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02CE5B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57580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7785E91" w14:textId="77777777" w:rsidTr="004F21A6">
        <w:trPr>
          <w:trHeight w:val="320"/>
        </w:trPr>
        <w:tc>
          <w:tcPr>
            <w:tcW w:w="5025" w:type="dxa"/>
            <w:tcBorders>
              <w:top w:val="nil"/>
              <w:left w:val="nil"/>
              <w:bottom w:val="nil"/>
              <w:right w:val="nil"/>
            </w:tcBorders>
            <w:shd w:val="clear" w:color="auto" w:fill="auto"/>
            <w:noWrap/>
            <w:vAlign w:val="bottom"/>
            <w:hideMark/>
          </w:tcPr>
          <w:p w14:paraId="6D434E5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Sablefish Pacific Coast</w:t>
            </w:r>
          </w:p>
        </w:tc>
        <w:tc>
          <w:tcPr>
            <w:tcW w:w="985" w:type="dxa"/>
            <w:tcBorders>
              <w:top w:val="nil"/>
              <w:left w:val="nil"/>
              <w:bottom w:val="nil"/>
              <w:right w:val="nil"/>
            </w:tcBorders>
            <w:shd w:val="clear" w:color="auto" w:fill="auto"/>
            <w:noWrap/>
            <w:vAlign w:val="bottom"/>
            <w:hideMark/>
          </w:tcPr>
          <w:p w14:paraId="4A2269F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5478E9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35B4E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86A0CC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A7BD607" w14:textId="77777777" w:rsidTr="004F21A6">
        <w:trPr>
          <w:trHeight w:val="320"/>
        </w:trPr>
        <w:tc>
          <w:tcPr>
            <w:tcW w:w="5025" w:type="dxa"/>
            <w:tcBorders>
              <w:top w:val="nil"/>
              <w:left w:val="nil"/>
              <w:bottom w:val="nil"/>
              <w:right w:val="nil"/>
            </w:tcBorders>
            <w:shd w:val="clear" w:color="auto" w:fill="auto"/>
            <w:noWrap/>
            <w:vAlign w:val="bottom"/>
            <w:hideMark/>
          </w:tcPr>
          <w:p w14:paraId="3FD0D6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Starry Flounder off CA., OR., and WA.</w:t>
            </w:r>
          </w:p>
        </w:tc>
        <w:tc>
          <w:tcPr>
            <w:tcW w:w="985" w:type="dxa"/>
            <w:tcBorders>
              <w:top w:val="nil"/>
              <w:left w:val="nil"/>
              <w:bottom w:val="nil"/>
              <w:right w:val="nil"/>
            </w:tcBorders>
            <w:shd w:val="clear" w:color="auto" w:fill="auto"/>
            <w:noWrap/>
            <w:vAlign w:val="bottom"/>
            <w:hideMark/>
          </w:tcPr>
          <w:p w14:paraId="49C8FB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3E51F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69D9CC6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384033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0AC3B8" w14:textId="77777777" w:rsidTr="004F21A6">
        <w:trPr>
          <w:trHeight w:val="320"/>
        </w:trPr>
        <w:tc>
          <w:tcPr>
            <w:tcW w:w="5025" w:type="dxa"/>
            <w:tcBorders>
              <w:top w:val="nil"/>
              <w:left w:val="nil"/>
              <w:bottom w:val="nil"/>
              <w:right w:val="nil"/>
            </w:tcBorders>
            <w:shd w:val="clear" w:color="auto" w:fill="auto"/>
            <w:noWrap/>
            <w:vAlign w:val="bottom"/>
            <w:hideMark/>
          </w:tcPr>
          <w:p w14:paraId="5BCEB9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rockfish - Southern Pacific Coast</w:t>
            </w:r>
          </w:p>
        </w:tc>
        <w:tc>
          <w:tcPr>
            <w:tcW w:w="985" w:type="dxa"/>
            <w:tcBorders>
              <w:top w:val="nil"/>
              <w:left w:val="nil"/>
              <w:bottom w:val="nil"/>
              <w:right w:val="nil"/>
            </w:tcBorders>
            <w:shd w:val="clear" w:color="auto" w:fill="auto"/>
            <w:noWrap/>
            <w:vAlign w:val="bottom"/>
            <w:hideMark/>
          </w:tcPr>
          <w:p w14:paraId="24A4315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4A04F5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B4819E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5815D14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10589B7" w14:textId="77777777" w:rsidTr="004F21A6">
        <w:trPr>
          <w:trHeight w:val="320"/>
        </w:trPr>
        <w:tc>
          <w:tcPr>
            <w:tcW w:w="5025" w:type="dxa"/>
            <w:tcBorders>
              <w:top w:val="nil"/>
              <w:left w:val="nil"/>
              <w:bottom w:val="nil"/>
              <w:right w:val="nil"/>
            </w:tcBorders>
            <w:shd w:val="clear" w:color="auto" w:fill="auto"/>
            <w:noWrap/>
            <w:vAlign w:val="bottom"/>
            <w:hideMark/>
          </w:tcPr>
          <w:p w14:paraId="300360C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shortbelly</w:t>
            </w:r>
            <w:proofErr w:type="spellEnd"/>
            <w:r w:rsidRPr="004F21A6">
              <w:rPr>
                <w:rFonts w:ascii="Calibri" w:eastAsia="Times New Roman" w:hAnsi="Calibri" w:cs="Times New Roman"/>
                <w:color w:val="000000"/>
                <w:sz w:val="24"/>
                <w:szCs w:val="24"/>
              </w:rPr>
              <w:t xml:space="preserve"> rockfish pacific coast</w:t>
            </w:r>
          </w:p>
        </w:tc>
        <w:tc>
          <w:tcPr>
            <w:tcW w:w="985" w:type="dxa"/>
            <w:tcBorders>
              <w:top w:val="nil"/>
              <w:left w:val="nil"/>
              <w:bottom w:val="nil"/>
              <w:right w:val="nil"/>
            </w:tcBorders>
            <w:shd w:val="clear" w:color="auto" w:fill="auto"/>
            <w:noWrap/>
            <w:vAlign w:val="bottom"/>
            <w:hideMark/>
          </w:tcPr>
          <w:p w14:paraId="0CA3B01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7EA661D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5004D4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46064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predation</w:t>
            </w:r>
          </w:p>
        </w:tc>
      </w:tr>
      <w:tr w:rsidR="004F21A6" w:rsidRPr="004F21A6" w14:paraId="718351A2" w14:textId="77777777" w:rsidTr="004F21A6">
        <w:trPr>
          <w:trHeight w:val="320"/>
        </w:trPr>
        <w:tc>
          <w:tcPr>
            <w:tcW w:w="5025" w:type="dxa"/>
            <w:tcBorders>
              <w:top w:val="nil"/>
              <w:left w:val="nil"/>
              <w:bottom w:val="nil"/>
              <w:right w:val="nil"/>
            </w:tcBorders>
            <w:shd w:val="clear" w:color="auto" w:fill="auto"/>
            <w:noWrap/>
            <w:vAlign w:val="bottom"/>
            <w:hideMark/>
          </w:tcPr>
          <w:p w14:paraId="2C8110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Pacific Sardine</w:t>
            </w:r>
          </w:p>
        </w:tc>
        <w:tc>
          <w:tcPr>
            <w:tcW w:w="985" w:type="dxa"/>
            <w:tcBorders>
              <w:top w:val="nil"/>
              <w:left w:val="nil"/>
              <w:bottom w:val="nil"/>
              <w:right w:val="nil"/>
            </w:tcBorders>
            <w:shd w:val="clear" w:color="auto" w:fill="auto"/>
            <w:noWrap/>
            <w:vAlign w:val="bottom"/>
            <w:hideMark/>
          </w:tcPr>
          <w:p w14:paraId="6E59D1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D747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0BCD31A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SWFSC</w:t>
            </w:r>
          </w:p>
        </w:tc>
        <w:tc>
          <w:tcPr>
            <w:tcW w:w="1378" w:type="dxa"/>
            <w:tcBorders>
              <w:top w:val="nil"/>
              <w:left w:val="nil"/>
              <w:bottom w:val="nil"/>
              <w:right w:val="nil"/>
            </w:tcBorders>
            <w:shd w:val="clear" w:color="auto" w:fill="auto"/>
            <w:noWrap/>
            <w:vAlign w:val="bottom"/>
            <w:hideMark/>
          </w:tcPr>
          <w:p w14:paraId="59F6F0D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509CDF" w14:textId="77777777" w:rsidTr="004F21A6">
        <w:trPr>
          <w:trHeight w:val="320"/>
        </w:trPr>
        <w:tc>
          <w:tcPr>
            <w:tcW w:w="5025" w:type="dxa"/>
            <w:tcBorders>
              <w:top w:val="nil"/>
              <w:left w:val="nil"/>
              <w:bottom w:val="nil"/>
              <w:right w:val="nil"/>
            </w:tcBorders>
            <w:shd w:val="clear" w:color="auto" w:fill="auto"/>
            <w:noWrap/>
            <w:vAlign w:val="bottom"/>
            <w:hideMark/>
          </w:tcPr>
          <w:p w14:paraId="55DF9DA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Goliath Grouper</w:t>
            </w:r>
          </w:p>
        </w:tc>
        <w:tc>
          <w:tcPr>
            <w:tcW w:w="985" w:type="dxa"/>
            <w:tcBorders>
              <w:top w:val="nil"/>
              <w:left w:val="nil"/>
              <w:bottom w:val="nil"/>
              <w:right w:val="nil"/>
            </w:tcBorders>
            <w:shd w:val="clear" w:color="auto" w:fill="auto"/>
            <w:noWrap/>
            <w:vAlign w:val="bottom"/>
            <w:hideMark/>
          </w:tcPr>
          <w:p w14:paraId="7EAFD56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A9B948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D9F036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585224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DC29590" w14:textId="77777777" w:rsidTr="004F21A6">
        <w:trPr>
          <w:trHeight w:val="320"/>
        </w:trPr>
        <w:tc>
          <w:tcPr>
            <w:tcW w:w="5025" w:type="dxa"/>
            <w:tcBorders>
              <w:top w:val="nil"/>
              <w:left w:val="nil"/>
              <w:bottom w:val="nil"/>
              <w:right w:val="nil"/>
            </w:tcBorders>
            <w:shd w:val="clear" w:color="auto" w:fill="auto"/>
            <w:noWrap/>
            <w:vAlign w:val="bottom"/>
            <w:hideMark/>
          </w:tcPr>
          <w:p w14:paraId="499EEF9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Gulf of Mexico and South Atlantic</w:t>
            </w:r>
          </w:p>
        </w:tc>
        <w:tc>
          <w:tcPr>
            <w:tcW w:w="985" w:type="dxa"/>
            <w:tcBorders>
              <w:top w:val="nil"/>
              <w:left w:val="nil"/>
              <w:bottom w:val="nil"/>
              <w:right w:val="nil"/>
            </w:tcBorders>
            <w:shd w:val="clear" w:color="auto" w:fill="auto"/>
            <w:noWrap/>
            <w:vAlign w:val="bottom"/>
            <w:hideMark/>
          </w:tcPr>
          <w:p w14:paraId="7159CF1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D6991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60EEC6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5905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C8EB983" w14:textId="77777777" w:rsidTr="004F21A6">
        <w:trPr>
          <w:trHeight w:val="320"/>
        </w:trPr>
        <w:tc>
          <w:tcPr>
            <w:tcW w:w="5025" w:type="dxa"/>
            <w:tcBorders>
              <w:top w:val="nil"/>
              <w:left w:val="nil"/>
              <w:bottom w:val="nil"/>
              <w:right w:val="nil"/>
            </w:tcBorders>
            <w:shd w:val="clear" w:color="auto" w:fill="auto"/>
            <w:noWrap/>
            <w:vAlign w:val="bottom"/>
            <w:hideMark/>
          </w:tcPr>
          <w:p w14:paraId="2CF0AA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Yellowtail Snapper Southern Atlantic Coast </w:t>
            </w:r>
          </w:p>
        </w:tc>
        <w:tc>
          <w:tcPr>
            <w:tcW w:w="985" w:type="dxa"/>
            <w:tcBorders>
              <w:top w:val="nil"/>
              <w:left w:val="nil"/>
              <w:bottom w:val="nil"/>
              <w:right w:val="nil"/>
            </w:tcBorders>
            <w:shd w:val="clear" w:color="auto" w:fill="auto"/>
            <w:noWrap/>
            <w:vAlign w:val="bottom"/>
            <w:hideMark/>
          </w:tcPr>
          <w:p w14:paraId="27CF8D8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60754B1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ECF4D9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1DF3F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6614EA4" w14:textId="77777777" w:rsidTr="004F21A6">
        <w:trPr>
          <w:trHeight w:val="320"/>
        </w:trPr>
        <w:tc>
          <w:tcPr>
            <w:tcW w:w="5025" w:type="dxa"/>
            <w:tcBorders>
              <w:top w:val="nil"/>
              <w:left w:val="nil"/>
              <w:bottom w:val="nil"/>
              <w:right w:val="nil"/>
            </w:tcBorders>
            <w:shd w:val="clear" w:color="auto" w:fill="auto"/>
            <w:noWrap/>
            <w:vAlign w:val="bottom"/>
            <w:hideMark/>
          </w:tcPr>
          <w:p w14:paraId="7A6FB18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Grouper Gulf of Mexico and South Atlantic</w:t>
            </w:r>
          </w:p>
        </w:tc>
        <w:tc>
          <w:tcPr>
            <w:tcW w:w="985" w:type="dxa"/>
            <w:tcBorders>
              <w:top w:val="nil"/>
              <w:left w:val="nil"/>
              <w:bottom w:val="nil"/>
              <w:right w:val="nil"/>
            </w:tcBorders>
            <w:shd w:val="clear" w:color="auto" w:fill="auto"/>
            <w:noWrap/>
            <w:vAlign w:val="bottom"/>
            <w:hideMark/>
          </w:tcPr>
          <w:p w14:paraId="29FB5B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F97DA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405730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BF2A2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D6913B4" w14:textId="77777777" w:rsidTr="004F21A6">
        <w:trPr>
          <w:trHeight w:val="320"/>
        </w:trPr>
        <w:tc>
          <w:tcPr>
            <w:tcW w:w="5025" w:type="dxa"/>
            <w:tcBorders>
              <w:top w:val="nil"/>
              <w:left w:val="nil"/>
              <w:bottom w:val="nil"/>
              <w:right w:val="nil"/>
            </w:tcBorders>
            <w:shd w:val="clear" w:color="auto" w:fill="auto"/>
            <w:noWrap/>
            <w:vAlign w:val="bottom"/>
            <w:hideMark/>
          </w:tcPr>
          <w:p w14:paraId="6E12BCD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Yellowtail Snapper - Gulf of Mexico</w:t>
            </w:r>
          </w:p>
        </w:tc>
        <w:tc>
          <w:tcPr>
            <w:tcW w:w="985" w:type="dxa"/>
            <w:tcBorders>
              <w:top w:val="nil"/>
              <w:left w:val="nil"/>
              <w:bottom w:val="nil"/>
              <w:right w:val="nil"/>
            </w:tcBorders>
            <w:shd w:val="clear" w:color="auto" w:fill="auto"/>
            <w:noWrap/>
            <w:vAlign w:val="bottom"/>
            <w:hideMark/>
          </w:tcPr>
          <w:p w14:paraId="5FE2BC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87694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831D29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A68B1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E6EF7D8" w14:textId="77777777" w:rsidTr="004F21A6">
        <w:trPr>
          <w:trHeight w:val="320"/>
        </w:trPr>
        <w:tc>
          <w:tcPr>
            <w:tcW w:w="5025" w:type="dxa"/>
            <w:tcBorders>
              <w:top w:val="nil"/>
              <w:left w:val="nil"/>
              <w:bottom w:val="nil"/>
              <w:right w:val="nil"/>
            </w:tcBorders>
            <w:shd w:val="clear" w:color="auto" w:fill="auto"/>
            <w:noWrap/>
            <w:vAlign w:val="bottom"/>
            <w:hideMark/>
          </w:tcPr>
          <w:p w14:paraId="3325AED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Spiny lobster - Southeast US</w:t>
            </w:r>
          </w:p>
        </w:tc>
        <w:tc>
          <w:tcPr>
            <w:tcW w:w="985" w:type="dxa"/>
            <w:tcBorders>
              <w:top w:val="nil"/>
              <w:left w:val="nil"/>
              <w:bottom w:val="nil"/>
              <w:right w:val="nil"/>
            </w:tcBorders>
            <w:shd w:val="clear" w:color="auto" w:fill="auto"/>
            <w:noWrap/>
            <w:vAlign w:val="bottom"/>
            <w:hideMark/>
          </w:tcPr>
          <w:p w14:paraId="47B14EC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782774D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CB957E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D6F35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5A6FA75" w14:textId="77777777" w:rsidTr="004F21A6">
        <w:trPr>
          <w:trHeight w:val="320"/>
        </w:trPr>
        <w:tc>
          <w:tcPr>
            <w:tcW w:w="5025" w:type="dxa"/>
            <w:tcBorders>
              <w:top w:val="nil"/>
              <w:left w:val="nil"/>
              <w:bottom w:val="nil"/>
              <w:right w:val="nil"/>
            </w:tcBorders>
            <w:shd w:val="clear" w:color="auto" w:fill="auto"/>
            <w:noWrap/>
            <w:vAlign w:val="bottom"/>
            <w:hideMark/>
          </w:tcPr>
          <w:p w14:paraId="022710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Mutton Snapper - South Atlantic and Gulf of Mexico</w:t>
            </w:r>
          </w:p>
        </w:tc>
        <w:tc>
          <w:tcPr>
            <w:tcW w:w="985" w:type="dxa"/>
            <w:tcBorders>
              <w:top w:val="nil"/>
              <w:left w:val="nil"/>
              <w:bottom w:val="nil"/>
              <w:right w:val="nil"/>
            </w:tcBorders>
            <w:shd w:val="clear" w:color="auto" w:fill="auto"/>
            <w:noWrap/>
            <w:vAlign w:val="bottom"/>
            <w:hideMark/>
          </w:tcPr>
          <w:p w14:paraId="2FB1FD0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5A441A2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1AB641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72C9D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r w:rsidR="004F21A6" w:rsidRPr="004F21A6" w14:paraId="22EE2476" w14:textId="77777777" w:rsidTr="004F21A6">
        <w:trPr>
          <w:trHeight w:val="320"/>
        </w:trPr>
        <w:tc>
          <w:tcPr>
            <w:tcW w:w="5025" w:type="dxa"/>
            <w:tcBorders>
              <w:top w:val="nil"/>
              <w:left w:val="nil"/>
              <w:bottom w:val="nil"/>
              <w:right w:val="nil"/>
            </w:tcBorders>
            <w:shd w:val="clear" w:color="auto" w:fill="auto"/>
            <w:noWrap/>
            <w:vAlign w:val="bottom"/>
            <w:hideMark/>
          </w:tcPr>
          <w:p w14:paraId="21E33F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South Atlantic</w:t>
            </w:r>
          </w:p>
        </w:tc>
        <w:tc>
          <w:tcPr>
            <w:tcW w:w="985" w:type="dxa"/>
            <w:tcBorders>
              <w:top w:val="nil"/>
              <w:left w:val="nil"/>
              <w:bottom w:val="nil"/>
              <w:right w:val="nil"/>
            </w:tcBorders>
            <w:shd w:val="clear" w:color="auto" w:fill="auto"/>
            <w:noWrap/>
            <w:vAlign w:val="bottom"/>
            <w:hideMark/>
          </w:tcPr>
          <w:p w14:paraId="260272C8"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46FA2BA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0668E2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0D5BE3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3222CC" w14:textId="77777777" w:rsidTr="004F21A6">
        <w:trPr>
          <w:trHeight w:val="320"/>
        </w:trPr>
        <w:tc>
          <w:tcPr>
            <w:tcW w:w="5025" w:type="dxa"/>
            <w:tcBorders>
              <w:top w:val="nil"/>
              <w:left w:val="nil"/>
              <w:bottom w:val="nil"/>
              <w:right w:val="nil"/>
            </w:tcBorders>
            <w:shd w:val="clear" w:color="auto" w:fill="auto"/>
            <w:noWrap/>
            <w:vAlign w:val="bottom"/>
            <w:hideMark/>
          </w:tcPr>
          <w:p w14:paraId="24F981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King Mackerel South Atlantic</w:t>
            </w:r>
          </w:p>
        </w:tc>
        <w:tc>
          <w:tcPr>
            <w:tcW w:w="985" w:type="dxa"/>
            <w:tcBorders>
              <w:top w:val="nil"/>
              <w:left w:val="nil"/>
              <w:bottom w:val="nil"/>
              <w:right w:val="nil"/>
            </w:tcBorders>
            <w:shd w:val="clear" w:color="auto" w:fill="auto"/>
            <w:noWrap/>
            <w:vAlign w:val="bottom"/>
            <w:hideMark/>
          </w:tcPr>
          <w:p w14:paraId="12E4782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1E17A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213D75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E3916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8E5F85" w14:textId="77777777" w:rsidTr="004F21A6">
        <w:trPr>
          <w:trHeight w:val="320"/>
        </w:trPr>
        <w:tc>
          <w:tcPr>
            <w:tcW w:w="5025" w:type="dxa"/>
            <w:tcBorders>
              <w:top w:val="nil"/>
              <w:left w:val="nil"/>
              <w:bottom w:val="nil"/>
              <w:right w:val="nil"/>
            </w:tcBorders>
            <w:shd w:val="clear" w:color="auto" w:fill="auto"/>
            <w:noWrap/>
            <w:vAlign w:val="bottom"/>
            <w:hideMark/>
          </w:tcPr>
          <w:p w14:paraId="616DC0B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 Southeast Florida</w:t>
            </w:r>
          </w:p>
        </w:tc>
        <w:tc>
          <w:tcPr>
            <w:tcW w:w="985" w:type="dxa"/>
            <w:tcBorders>
              <w:top w:val="nil"/>
              <w:left w:val="nil"/>
              <w:bottom w:val="nil"/>
              <w:right w:val="nil"/>
            </w:tcBorders>
            <w:shd w:val="clear" w:color="auto" w:fill="auto"/>
            <w:noWrap/>
            <w:vAlign w:val="bottom"/>
            <w:hideMark/>
          </w:tcPr>
          <w:p w14:paraId="4A8696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8356B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463032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57CCB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E0A8C43" w14:textId="77777777" w:rsidTr="004F21A6">
        <w:trPr>
          <w:trHeight w:val="320"/>
        </w:trPr>
        <w:tc>
          <w:tcPr>
            <w:tcW w:w="5025" w:type="dxa"/>
            <w:tcBorders>
              <w:top w:val="nil"/>
              <w:left w:val="nil"/>
              <w:bottom w:val="nil"/>
              <w:right w:val="nil"/>
            </w:tcBorders>
            <w:shd w:val="clear" w:color="auto" w:fill="auto"/>
            <w:noWrap/>
            <w:vAlign w:val="bottom"/>
            <w:hideMark/>
          </w:tcPr>
          <w:p w14:paraId="33F342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Sea Bass - South Atlantic</w:t>
            </w:r>
          </w:p>
        </w:tc>
        <w:tc>
          <w:tcPr>
            <w:tcW w:w="985" w:type="dxa"/>
            <w:tcBorders>
              <w:top w:val="nil"/>
              <w:left w:val="nil"/>
              <w:bottom w:val="nil"/>
              <w:right w:val="nil"/>
            </w:tcBorders>
            <w:shd w:val="clear" w:color="auto" w:fill="auto"/>
            <w:noWrap/>
            <w:vAlign w:val="bottom"/>
            <w:hideMark/>
          </w:tcPr>
          <w:p w14:paraId="163E1EBA"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82D746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32D75B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ACCCE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C1DC14E" w14:textId="77777777" w:rsidTr="004F21A6">
        <w:trPr>
          <w:trHeight w:val="320"/>
        </w:trPr>
        <w:tc>
          <w:tcPr>
            <w:tcW w:w="5025" w:type="dxa"/>
            <w:tcBorders>
              <w:top w:val="nil"/>
              <w:left w:val="nil"/>
              <w:bottom w:val="nil"/>
              <w:right w:val="nil"/>
            </w:tcBorders>
            <w:shd w:val="clear" w:color="auto" w:fill="auto"/>
            <w:noWrap/>
            <w:vAlign w:val="bottom"/>
            <w:hideMark/>
          </w:tcPr>
          <w:p w14:paraId="25B3CC9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 South Atlantic</w:t>
            </w:r>
          </w:p>
        </w:tc>
        <w:tc>
          <w:tcPr>
            <w:tcW w:w="985" w:type="dxa"/>
            <w:tcBorders>
              <w:top w:val="nil"/>
              <w:left w:val="nil"/>
              <w:bottom w:val="nil"/>
              <w:right w:val="nil"/>
            </w:tcBorders>
            <w:shd w:val="clear" w:color="auto" w:fill="auto"/>
            <w:noWrap/>
            <w:vAlign w:val="bottom"/>
            <w:hideMark/>
          </w:tcPr>
          <w:p w14:paraId="7DBDA0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ED5F0B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08058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76BEAD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43068AD0" w14:textId="77777777" w:rsidTr="004F21A6">
        <w:trPr>
          <w:trHeight w:val="320"/>
        </w:trPr>
        <w:tc>
          <w:tcPr>
            <w:tcW w:w="5025" w:type="dxa"/>
            <w:tcBorders>
              <w:top w:val="nil"/>
              <w:left w:val="nil"/>
              <w:bottom w:val="nil"/>
              <w:right w:val="nil"/>
            </w:tcBorders>
            <w:shd w:val="clear" w:color="auto" w:fill="auto"/>
            <w:noWrap/>
            <w:vAlign w:val="bottom"/>
            <w:hideMark/>
          </w:tcPr>
          <w:p w14:paraId="6C8D73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South Atlantic</w:t>
            </w:r>
          </w:p>
        </w:tc>
        <w:tc>
          <w:tcPr>
            <w:tcW w:w="985" w:type="dxa"/>
            <w:tcBorders>
              <w:top w:val="nil"/>
              <w:left w:val="nil"/>
              <w:bottom w:val="nil"/>
              <w:right w:val="nil"/>
            </w:tcBorders>
            <w:shd w:val="clear" w:color="auto" w:fill="auto"/>
            <w:noWrap/>
            <w:vAlign w:val="bottom"/>
            <w:hideMark/>
          </w:tcPr>
          <w:p w14:paraId="098E148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B5CC0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1B609A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4238D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bl>
    <w:p w14:paraId="0EEFD048" w14:textId="77777777" w:rsidR="004F21A6" w:rsidRDefault="004F21A6" w:rsidP="001D0777">
      <w:pPr>
        <w:spacing w:line="480" w:lineRule="auto"/>
        <w:contextualSpacing/>
      </w:pPr>
    </w:p>
    <w:sectPr w:rsidR="004F21A6" w:rsidSect="001D0777">
      <w:footerReference w:type="even" r:id="rId13"/>
      <w:footerReference w:type="default" r:id="rId14"/>
      <w:pgSz w:w="12240" w:h="15840"/>
      <w:pgMar w:top="1440" w:right="1800" w:bottom="1440" w:left="180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Windows User" w:date="2017-10-13T14:24:00Z" w:initials="WU">
    <w:p w14:paraId="78E4970B" w14:textId="17D96495" w:rsidR="001A2237" w:rsidRDefault="001A2237">
      <w:pPr>
        <w:pStyle w:val="CommentText"/>
      </w:pPr>
      <w:r>
        <w:rPr>
          <w:rStyle w:val="CommentReference"/>
        </w:rPr>
        <w:annotationRef/>
      </w:r>
      <w:r>
        <w:t>This phrase is confusing here.  Explanations of what?  You also make the point that assessments which include environmental covariates aren’t necessarily more accurate, less biased, etc. – so “successes” doesn’t seem appropriate.  How about something like:</w:t>
      </w:r>
    </w:p>
    <w:p w14:paraId="09F468DF" w14:textId="09D65ED2" w:rsidR="001A2237" w:rsidRDefault="001A2237">
      <w:pPr>
        <w:pStyle w:val="CommentText"/>
      </w:pPr>
    </w:p>
    <w:p w14:paraId="00005105" w14:textId="3FCA490F" w:rsidR="001A2237" w:rsidRDefault="001A2237">
      <w:pPr>
        <w:pStyle w:val="CommentText"/>
      </w:pPr>
      <w:r>
        <w:t>Inclusion of ecosystem information in stock assessments: a review of federally managed stocks in the U.S.</w:t>
      </w:r>
    </w:p>
    <w:p w14:paraId="0746209C" w14:textId="77777777" w:rsidR="001A2237" w:rsidRDefault="001A2237">
      <w:pPr>
        <w:pStyle w:val="CommentText"/>
      </w:pPr>
    </w:p>
    <w:p w14:paraId="33870D2D" w14:textId="059D7A30" w:rsidR="001A2237" w:rsidRDefault="001A2237">
      <w:pPr>
        <w:pStyle w:val="CommentText"/>
      </w:pPr>
      <w:r>
        <w:t xml:space="preserve">TEE: Successes, challenges in including ecosystem information in U.S. fishery stock assessments reveals __.  We just need to fill in blank. </w:t>
      </w:r>
    </w:p>
  </w:comment>
  <w:comment w:id="14" w:author="Timothy Essington" w:date="2017-10-13T14:31:00Z" w:initials="TE">
    <w:p w14:paraId="172F8C86" w14:textId="148C6396" w:rsidR="001A2237" w:rsidRDefault="001A2237">
      <w:pPr>
        <w:pStyle w:val="CommentText"/>
      </w:pPr>
      <w:r>
        <w:rPr>
          <w:rStyle w:val="CommentReference"/>
        </w:rPr>
        <w:annotationRef/>
      </w:r>
      <w:r>
        <w:t>This is an interesting point.  One could argue that being included in ecological background or qualitative could lead to incorporation into assessment model (say, informing plausible values of M, whether M is stationary, recruitment variability).  Perhaps we make this claim more strongly – the inclusion of considerations suggest the potential to improve stock assessment by supporting model assumptions or parameter values.</w:t>
      </w:r>
    </w:p>
  </w:comment>
  <w:comment w:id="15" w:author="Windows User" w:date="2017-10-11T07:54:00Z" w:initials="WU">
    <w:p w14:paraId="779F87D6" w14:textId="2B174839" w:rsidR="001A2237" w:rsidRDefault="001A2237">
      <w:pPr>
        <w:pStyle w:val="CommentText"/>
      </w:pPr>
      <w:r>
        <w:rPr>
          <w:rStyle w:val="CommentReference"/>
        </w:rPr>
        <w:annotationRef/>
      </w:r>
      <w:r>
        <w:t>Can you be more specific?  My edits here are aimed at giving the direction of the relationship for each of these factors.</w:t>
      </w:r>
    </w:p>
  </w:comment>
  <w:comment w:id="27" w:author="Microsoft Office User" w:date="2017-10-30T10:02:00Z" w:initials="Office">
    <w:p w14:paraId="4756633C" w14:textId="77777777" w:rsidR="001A2237" w:rsidRPr="00F40A1C" w:rsidRDefault="001A2237" w:rsidP="00F40A1C">
      <w:pPr>
        <w:spacing w:before="0" w:after="0" w:line="240" w:lineRule="auto"/>
        <w:rPr>
          <w:rFonts w:ascii="Times New Roman" w:eastAsia="Times New Roman" w:hAnsi="Times New Roman" w:cs="Times New Roman"/>
          <w:sz w:val="24"/>
          <w:szCs w:val="24"/>
        </w:rPr>
      </w:pPr>
      <w:r>
        <w:rPr>
          <w:rStyle w:val="CommentReference"/>
        </w:rPr>
        <w:annotationRef/>
      </w:r>
      <w:r>
        <w:t xml:space="preserve">From </w:t>
      </w:r>
      <w:proofErr w:type="spellStart"/>
      <w:r>
        <w:t>psl</w:t>
      </w:r>
      <w:proofErr w:type="spellEnd"/>
      <w:r>
        <w:t xml:space="preserve">: </w:t>
      </w:r>
      <w:r w:rsidRPr="00F40A1C">
        <w:rPr>
          <w:rFonts w:ascii="Arial" w:eastAsia="Times New Roman" w:hAnsi="Arial" w:cs="Arial"/>
          <w:color w:val="222222"/>
          <w:sz w:val="19"/>
          <w:szCs w:val="19"/>
          <w:shd w:val="clear" w:color="auto" w:fill="FFFFFF"/>
        </w:rPr>
        <w:t xml:space="preserve">you set this up as implementation of </w:t>
      </w:r>
      <w:proofErr w:type="spellStart"/>
      <w:r w:rsidRPr="00F40A1C">
        <w:rPr>
          <w:rFonts w:ascii="Arial" w:eastAsia="Times New Roman" w:hAnsi="Arial" w:cs="Arial"/>
          <w:color w:val="222222"/>
          <w:sz w:val="19"/>
          <w:szCs w:val="19"/>
          <w:shd w:val="clear" w:color="auto" w:fill="FFFFFF"/>
        </w:rPr>
        <w:t>ebfm</w:t>
      </w:r>
      <w:proofErr w:type="spellEnd"/>
      <w:r w:rsidRPr="00F40A1C">
        <w:rPr>
          <w:rFonts w:ascii="Arial" w:eastAsia="Times New Roman" w:hAnsi="Arial" w:cs="Arial"/>
          <w:color w:val="222222"/>
          <w:sz w:val="19"/>
          <w:szCs w:val="19"/>
          <w:shd w:val="clear" w:color="auto" w:fill="FFFFFF"/>
        </w:rPr>
        <w:t xml:space="preserve"> has been slow.  What about saying that this conclusion could be wrong because it largely ignores how eco considerations could be blended into single-species assessments.  In other words, we suggest that the common conclusion that EBFM isn’t being implemented could be wrong, and we test that here.  It’s sight a subtle shift, but I think it’s a more compelling (and I think more accurate) framing for this.</w:t>
      </w:r>
    </w:p>
    <w:p w14:paraId="65F8A13C" w14:textId="32AFB210" w:rsidR="001A2237" w:rsidRDefault="001A2237">
      <w:pPr>
        <w:pStyle w:val="CommentText"/>
      </w:pPr>
    </w:p>
    <w:p w14:paraId="55F9E25D" w14:textId="77777777" w:rsidR="001A2237" w:rsidRDefault="001A2237">
      <w:pPr>
        <w:pStyle w:val="CommentText"/>
      </w:pPr>
    </w:p>
    <w:p w14:paraId="215EF245" w14:textId="77777777" w:rsidR="001A2237" w:rsidRPr="00F40A1C" w:rsidRDefault="001A2237" w:rsidP="00F40A1C">
      <w:pPr>
        <w:shd w:val="clear" w:color="auto" w:fill="FFFFFF"/>
        <w:spacing w:before="0" w:after="0" w:line="240" w:lineRule="auto"/>
        <w:rPr>
          <w:rFonts w:ascii="Arial" w:eastAsia="Times New Roman" w:hAnsi="Arial" w:cs="Arial"/>
          <w:color w:val="222222"/>
          <w:sz w:val="19"/>
          <w:szCs w:val="19"/>
        </w:rPr>
      </w:pPr>
      <w:r>
        <w:t xml:space="preserve">From tee: </w:t>
      </w:r>
      <w:r w:rsidRPr="00F40A1C">
        <w:rPr>
          <w:rFonts w:ascii="Arial" w:eastAsia="Times New Roman" w:hAnsi="Arial" w:cs="Arial"/>
          <w:color w:val="222222"/>
          <w:sz w:val="19"/>
          <w:szCs w:val="19"/>
        </w:rPr>
        <w:t>Ecosystem information is adopted in a number of different ways</w:t>
      </w:r>
    </w:p>
    <w:p w14:paraId="52810DDE" w14:textId="77777777" w:rsidR="001A2237" w:rsidRPr="00F40A1C" w:rsidRDefault="001A2237" w:rsidP="00F40A1C">
      <w:pPr>
        <w:shd w:val="clear" w:color="auto" w:fill="FFFFFF"/>
        <w:spacing w:before="0" w:after="0" w:line="240" w:lineRule="auto"/>
        <w:rPr>
          <w:rFonts w:ascii="Arial" w:eastAsia="Times New Roman" w:hAnsi="Arial" w:cs="Arial"/>
          <w:color w:val="222222"/>
          <w:sz w:val="19"/>
          <w:szCs w:val="19"/>
        </w:rPr>
      </w:pPr>
      <w:r w:rsidRPr="00F40A1C">
        <w:rPr>
          <w:rFonts w:ascii="Arial" w:eastAsia="Times New Roman" w:hAnsi="Arial" w:cs="Arial"/>
          <w:color w:val="222222"/>
          <w:sz w:val="19"/>
          <w:szCs w:val="19"/>
        </w:rPr>
        <w:t>If you have data, it will be used</w:t>
      </w:r>
    </w:p>
    <w:p w14:paraId="3BFDDE75" w14:textId="77777777" w:rsidR="001A2237" w:rsidRPr="00F40A1C" w:rsidRDefault="001A2237" w:rsidP="00F40A1C">
      <w:pPr>
        <w:shd w:val="clear" w:color="auto" w:fill="FFFFFF"/>
        <w:spacing w:before="0" w:after="0" w:line="240" w:lineRule="auto"/>
        <w:rPr>
          <w:rFonts w:ascii="Arial" w:eastAsia="Times New Roman" w:hAnsi="Arial" w:cs="Arial"/>
          <w:color w:val="222222"/>
          <w:sz w:val="19"/>
          <w:szCs w:val="19"/>
        </w:rPr>
      </w:pPr>
      <w:r w:rsidRPr="00F40A1C">
        <w:rPr>
          <w:rFonts w:ascii="Arial" w:eastAsia="Times New Roman" w:hAnsi="Arial" w:cs="Arial"/>
          <w:color w:val="222222"/>
          <w:sz w:val="19"/>
          <w:szCs w:val="19"/>
        </w:rPr>
        <w:t>Types of information used is highly regional and contextual, likely reflecting implicit knowledge of key factors</w:t>
      </w:r>
    </w:p>
    <w:p w14:paraId="4E6CEC1C" w14:textId="116B1C1A" w:rsidR="001A2237" w:rsidRDefault="001A2237">
      <w:pPr>
        <w:pStyle w:val="CommentText"/>
      </w:pPr>
    </w:p>
  </w:comment>
  <w:comment w:id="29" w:author="Microsoft Office User" w:date="2017-10-31T16:01:00Z" w:initials="Office">
    <w:p w14:paraId="6B13A973" w14:textId="77777777" w:rsidR="001A2237" w:rsidRDefault="001A2237" w:rsidP="00571A1C">
      <w:r>
        <w:rPr>
          <w:rStyle w:val="CommentReference"/>
        </w:rPr>
        <w:annotationRef/>
      </w:r>
      <w:r>
        <w:t>Put somewhere: Council and stakeholder perceptions are not a barrier to EBFM—NE and MA councils and stakeholders are open to it (</w:t>
      </w:r>
      <w:proofErr w:type="spellStart"/>
      <w:r>
        <w:t>Biedron</w:t>
      </w:r>
      <w:proofErr w:type="spellEnd"/>
      <w:r>
        <w:t xml:space="preserve"> and Knuth 2016)</w:t>
      </w:r>
    </w:p>
    <w:p w14:paraId="228D777F" w14:textId="254BE16C" w:rsidR="001A2237" w:rsidRDefault="001A2237">
      <w:pPr>
        <w:pStyle w:val="CommentText"/>
      </w:pPr>
    </w:p>
  </w:comment>
  <w:comment w:id="121" w:author="Timothy Essington" w:date="2017-10-13T15:26:00Z" w:initials="TE">
    <w:p w14:paraId="4F314924" w14:textId="371DFE13" w:rsidR="001A2237" w:rsidRDefault="001A2237">
      <w:pPr>
        <w:pStyle w:val="CommentText"/>
      </w:pPr>
      <w:r>
        <w:rPr>
          <w:rStyle w:val="CommentReference"/>
        </w:rPr>
        <w:annotationRef/>
      </w:r>
      <w:r>
        <w:t>Perhaps we say that in developed countries, fisheries are managed by setting effort or output controls that are adapted based on stock assessments</w:t>
      </w:r>
    </w:p>
  </w:comment>
  <w:comment w:id="123" w:author="Windows User" w:date="2017-10-11T08:03:00Z" w:initials="WU">
    <w:p w14:paraId="67C7AB4E" w14:textId="76E6EC2F" w:rsidR="001A2237" w:rsidRDefault="001A2237">
      <w:pPr>
        <w:pStyle w:val="CommentText"/>
      </w:pPr>
      <w:r>
        <w:rPr>
          <w:rStyle w:val="CommentReference"/>
        </w:rPr>
        <w:annotationRef/>
      </w:r>
      <w:r>
        <w:t xml:space="preserve">The councils don’t really review the assessments in the sense of deciding whether to accept them.  The main review (at least in the Northeast) is done by independent stock assessment experts at a formal stock assessment review meeting.  The Councils have played a role in setting up this review process, but in practice, the review is quite independent of the Council (again, at least in the Northeast).  Here’s the formal description of this process: </w:t>
      </w:r>
      <w:hyperlink r:id="rId1" w:history="1">
        <w:r w:rsidRPr="00CC51AD">
          <w:rPr>
            <w:rStyle w:val="Hyperlink"/>
          </w:rPr>
          <w:t>https://www.st.nmfs.noaa.gov/science-quality-assurance/MSA-peer-review-processes/index</w:t>
        </w:r>
      </w:hyperlink>
    </w:p>
    <w:p w14:paraId="4E02F6DB" w14:textId="77777777" w:rsidR="001A2237" w:rsidRDefault="001A2237">
      <w:pPr>
        <w:pStyle w:val="CommentText"/>
      </w:pPr>
    </w:p>
  </w:comment>
  <w:comment w:id="125" w:author="Windows User" w:date="2017-10-11T08:06:00Z" w:initials="WU">
    <w:p w14:paraId="653B8469" w14:textId="21CA05F8" w:rsidR="001A2237" w:rsidRDefault="001A2237">
      <w:pPr>
        <w:pStyle w:val="CommentText"/>
      </w:pPr>
      <w:r>
        <w:rPr>
          <w:rStyle w:val="CommentReference"/>
        </w:rPr>
        <w:annotationRef/>
      </w:r>
      <w:r>
        <w:t>I don’t think the regional council system is common to other developed countries.</w:t>
      </w:r>
    </w:p>
  </w:comment>
  <w:comment w:id="129" w:author="Windows User" w:date="2017-10-11T08:09:00Z" w:initials="WU">
    <w:p w14:paraId="527D90EB" w14:textId="47E78ED4" w:rsidR="001A2237" w:rsidRDefault="001A2237">
      <w:pPr>
        <w:pStyle w:val="CommentText"/>
      </w:pPr>
      <w:r>
        <w:rPr>
          <w:rStyle w:val="CommentReference"/>
        </w:rPr>
        <w:annotationRef/>
      </w:r>
      <w:r>
        <w:t>Here might be a good place to contrast the growing body of academic research on inclusion of ecosystem considerations with the proposition that what we don’t know is how much this is being taken up and included in “operational stock assessments” – i.e., the ones that are directly used to guide management.</w:t>
      </w:r>
    </w:p>
  </w:comment>
  <w:comment w:id="132" w:author="Timothy Essington" w:date="2017-10-13T15:27:00Z" w:initials="TE">
    <w:p w14:paraId="5C2BFC36" w14:textId="4630F3A3" w:rsidR="001A2237" w:rsidRDefault="001A2237">
      <w:pPr>
        <w:pStyle w:val="CommentText"/>
      </w:pPr>
      <w:r>
        <w:rPr>
          <w:rStyle w:val="CommentReference"/>
        </w:rPr>
        <w:annotationRef/>
      </w:r>
      <w:r>
        <w:t>I like Olaf’s idea here, seems like a useful framing device</w:t>
      </w:r>
    </w:p>
  </w:comment>
  <w:comment w:id="148" w:author="Windows User" w:date="2017-10-13T15:31:00Z" w:initials="WU">
    <w:p w14:paraId="0527ED2E" w14:textId="107F68D3" w:rsidR="001A2237" w:rsidRDefault="001A2237">
      <w:pPr>
        <w:pStyle w:val="CommentText"/>
      </w:pPr>
      <w:r>
        <w:rPr>
          <w:rStyle w:val="CommentReference"/>
        </w:rPr>
        <w:annotationRef/>
      </w:r>
      <w:r>
        <w:t xml:space="preserve">Should probably define this more clearly.  This is where you define how this paper differs from </w:t>
      </w:r>
      <w:proofErr w:type="spellStart"/>
      <w:r>
        <w:t>Skern-Mauritzen</w:t>
      </w:r>
      <w:proofErr w:type="spellEnd"/>
      <w:r>
        <w:t>, so need to be clear and specific.</w:t>
      </w:r>
    </w:p>
    <w:p w14:paraId="3891FDDA" w14:textId="77777777" w:rsidR="001A2237" w:rsidRDefault="001A2237">
      <w:pPr>
        <w:pStyle w:val="CommentText"/>
      </w:pPr>
    </w:p>
    <w:p w14:paraId="221290C5" w14:textId="292D563A" w:rsidR="001A2237" w:rsidRDefault="001A2237">
      <w:pPr>
        <w:pStyle w:val="CommentText"/>
      </w:pPr>
      <w:r>
        <w:t>TEE: agreed, giving specific examples. Seems to me the productivity is probably the most important thing, so saying that it’s only one seems unconvincing.   Perhaps saying something like “Any review of use of broader system information needs to identify all possible ways such information might be included in management advice in general, and stock assessments in particular.  On one end of the continuum is explicit inclusion of external parameters driving key population vital rates into assessment models.  On the other hand, is broader qualitative considerations that inform model development in unknown ways.</w:t>
      </w:r>
    </w:p>
  </w:comment>
  <w:comment w:id="185" w:author="Windows User" w:date="2017-10-11T08:31:00Z" w:initials="WU">
    <w:p w14:paraId="2C77DD14" w14:textId="772F76D4" w:rsidR="001A2237" w:rsidRDefault="001A2237">
      <w:pPr>
        <w:pStyle w:val="CommentText"/>
      </w:pPr>
      <w:r>
        <w:rPr>
          <w:rStyle w:val="CommentReference"/>
        </w:rPr>
        <w:annotationRef/>
      </w:r>
      <w:r>
        <w:t xml:space="preserve">First use of this term.  I think it’s helpful, but I would introduce it earlier and define it.  A few old folks probably remember “extended survivors analysis” so need to define the term clearly. </w:t>
      </w:r>
    </w:p>
  </w:comment>
  <w:comment w:id="194" w:author="Windows User" w:date="2017-10-11T09:38:00Z" w:initials="WU">
    <w:p w14:paraId="74020440" w14:textId="7406CBA1" w:rsidR="001A2237" w:rsidRDefault="001A2237">
      <w:pPr>
        <w:pStyle w:val="CommentText"/>
      </w:pPr>
      <w:r>
        <w:rPr>
          <w:rStyle w:val="CommentReference"/>
        </w:rPr>
        <w:annotationRef/>
      </w:r>
      <w:r>
        <w:t>A citation would be helpful to support this if you can think of one.</w:t>
      </w:r>
    </w:p>
  </w:comment>
  <w:comment w:id="199" w:author="Windows User" w:date="2017-10-11T09:43:00Z" w:initials="WU">
    <w:p w14:paraId="3E99112F" w14:textId="4CDFF312" w:rsidR="001A2237" w:rsidRDefault="001A2237">
      <w:pPr>
        <w:pStyle w:val="CommentText"/>
      </w:pPr>
      <w:r>
        <w:rPr>
          <w:rStyle w:val="CommentReference"/>
        </w:rPr>
        <w:annotationRef/>
      </w:r>
      <w:r>
        <w:t>I assume this is the situation that you’re referring to hear, but it’s not clear.</w:t>
      </w:r>
    </w:p>
  </w:comment>
  <w:comment w:id="200" w:author="Windows User" w:date="2017-10-11T09:44:00Z" w:initials="WU">
    <w:p w14:paraId="01FE21EC" w14:textId="3EA8A02E" w:rsidR="001A2237" w:rsidRDefault="001A2237">
      <w:pPr>
        <w:pStyle w:val="CommentText"/>
      </w:pPr>
      <w:r>
        <w:rPr>
          <w:rStyle w:val="CommentReference"/>
        </w:rPr>
        <w:annotationRef/>
      </w:r>
      <w:r>
        <w:t>Maybe worth specifically defining overfished as used by NMFS in these FSSI status designations.  Is it just B&lt;0.5Bmsy?</w:t>
      </w:r>
    </w:p>
  </w:comment>
  <w:comment w:id="201" w:author="Windows User" w:date="2017-10-11T09:46:00Z" w:initials="WU">
    <w:p w14:paraId="537C29FF" w14:textId="6A3B92C0" w:rsidR="001A2237" w:rsidRDefault="001A2237">
      <w:pPr>
        <w:pStyle w:val="CommentText"/>
      </w:pPr>
      <w:r>
        <w:rPr>
          <w:rStyle w:val="CommentReference"/>
        </w:rPr>
        <w:annotationRef/>
      </w:r>
      <w:r>
        <w:t>So, if I understand this right, any assessments done by the NEFSC and the AFSC would score as “high” for diet data availability and all assessments done by other centers would score as “low”?  If that’s correct, I would recommend changing how you present this.  It’s hard to attribute any differences to diet data availability when there may be other systematic differences between the Centers.</w:t>
      </w:r>
    </w:p>
    <w:p w14:paraId="27A28D53" w14:textId="77777777" w:rsidR="001A2237" w:rsidRDefault="001A2237">
      <w:pPr>
        <w:pStyle w:val="CommentText"/>
      </w:pPr>
    </w:p>
    <w:p w14:paraId="6779FDEC" w14:textId="35D78DA8" w:rsidR="001A2237" w:rsidRDefault="001A2237">
      <w:pPr>
        <w:pStyle w:val="CommentText"/>
      </w:pPr>
      <w:r>
        <w:t xml:space="preserve">You could keep the same analysis but instead of referring to this as a test of the “role of data availability” you could hypothesize that the Centers which have longstanding stomach contents analysis programs are more likely to produce assessments in which predator-prey interactions are included.  That might seem like a subtle shift, but I think it will be important for reviewers not to feel like there’s a bait and switch going on here – you promised an analysis of diet data availability, but really all you did was compare assessments among the Centers.  </w:t>
      </w:r>
    </w:p>
  </w:comment>
  <w:comment w:id="202" w:author="Windows User" w:date="2017-10-11T09:55:00Z" w:initials="WU">
    <w:p w14:paraId="2724331D" w14:textId="3F9E4407" w:rsidR="001A2237" w:rsidRDefault="001A2237">
      <w:pPr>
        <w:pStyle w:val="CommentText"/>
      </w:pPr>
      <w:r>
        <w:rPr>
          <w:rStyle w:val="CommentReference"/>
        </w:rPr>
        <w:annotationRef/>
      </w:r>
      <w:r>
        <w:t>I’m confused.  If 40% of assessments included “bycatch of the target species” how can only 24% of assessments include “at least one ecosystem factor quantitatively”?  Is “bycatch of the target species” not considered an ecosystem factor?</w:t>
      </w:r>
    </w:p>
  </w:comment>
  <w:comment w:id="203" w:author="Windows User" w:date="2017-10-11T09:58:00Z" w:initials="WU">
    <w:p w14:paraId="5824FE05" w14:textId="0E0EE757" w:rsidR="001A2237" w:rsidRDefault="001A2237">
      <w:pPr>
        <w:pStyle w:val="CommentText"/>
      </w:pPr>
      <w:r>
        <w:rPr>
          <w:rStyle w:val="CommentReference"/>
        </w:rPr>
        <w:annotationRef/>
      </w:r>
      <w:r>
        <w:t>Does included hear mean quantitatively?  Need to be specific as you also counted assessments that include a factor qualitatively.</w:t>
      </w:r>
    </w:p>
  </w:comment>
  <w:comment w:id="204" w:author="Windows User" w:date="2017-10-11T10:05:00Z" w:initials="WU">
    <w:p w14:paraId="3F1EAAFE" w14:textId="382EA1A9" w:rsidR="001A2237" w:rsidRDefault="001A2237">
      <w:pPr>
        <w:pStyle w:val="CommentText"/>
      </w:pPr>
      <w:r>
        <w:rPr>
          <w:rStyle w:val="CommentReference"/>
        </w:rPr>
        <w:annotationRef/>
      </w:r>
      <w:r>
        <w:t>Was there some statistical analysis done here or just visually comparing the bars in the graph below.  If you did a chi square test, for example, you should report the details here.  If not, probably no need to include it.  Seems like statistical overkill, but a reviewer might ask for it.</w:t>
      </w:r>
    </w:p>
  </w:comment>
  <w:comment w:id="205" w:author="Windows User" w:date="2017-10-11T10:09:00Z" w:initials="WU">
    <w:p w14:paraId="2190D8BD" w14:textId="6D70EE35" w:rsidR="001A2237" w:rsidRDefault="001A2237">
      <w:pPr>
        <w:pStyle w:val="CommentText"/>
      </w:pPr>
      <w:r>
        <w:rPr>
          <w:rStyle w:val="CommentReference"/>
        </w:rPr>
        <w:annotationRef/>
      </w:r>
      <w:r>
        <w:t>I prefer “stomach content labs” but it’s up to you.  I don’t think they do comprehensive diet analysis using, for example, food web biomarkers.  I think these are “gut shops” – but I could be wrong.</w:t>
      </w:r>
    </w:p>
  </w:comment>
  <w:comment w:id="218" w:author="Windows User" w:date="2017-10-11T11:24:00Z" w:initials="WU">
    <w:p w14:paraId="01C2D387" w14:textId="04D70DA5" w:rsidR="001A2237" w:rsidRDefault="001A2237">
      <w:pPr>
        <w:pStyle w:val="CommentText"/>
      </w:pPr>
      <w:r>
        <w:rPr>
          <w:rStyle w:val="CommentReference"/>
        </w:rPr>
        <w:annotationRef/>
      </w:r>
      <w:r>
        <w:t>Not clear what this means</w:t>
      </w:r>
    </w:p>
  </w:comment>
  <w:comment w:id="221" w:author="Windows User" w:date="2017-10-11T11:28:00Z" w:initials="WU">
    <w:p w14:paraId="1D739978" w14:textId="36ED3547" w:rsidR="001A2237" w:rsidRDefault="001A2237">
      <w:pPr>
        <w:pStyle w:val="CommentText"/>
      </w:pPr>
      <w:r>
        <w:rPr>
          <w:rStyle w:val="CommentReference"/>
        </w:rPr>
        <w:annotationRef/>
      </w:r>
      <w:r>
        <w:t>Cool!</w:t>
      </w:r>
    </w:p>
  </w:comment>
  <w:comment w:id="246" w:author="Windows User" w:date="2017-10-11T11:43:00Z" w:initials="WU">
    <w:p w14:paraId="50E410E3" w14:textId="51E580D7" w:rsidR="001A2237" w:rsidRDefault="001A2237">
      <w:pPr>
        <w:pStyle w:val="CommentText"/>
      </w:pPr>
      <w:r>
        <w:rPr>
          <w:rStyle w:val="CommentReference"/>
        </w:rPr>
        <w:annotationRef/>
      </w:r>
      <w:r w:rsidRPr="00906A69">
        <w:t>https://www.nefsc.noaa.gov/nefsc/saw/saw58/SAW-58_TORs_Butter%20-Tilefish_2013-07-02%20-FINAL.pdf</w:t>
      </w:r>
    </w:p>
  </w:comment>
  <w:comment w:id="247" w:author="Windows User" w:date="2017-10-11T12:06:00Z" w:initials="WU">
    <w:p w14:paraId="35EE80E5" w14:textId="40F50CCD" w:rsidR="001A2237" w:rsidRDefault="001A2237">
      <w:pPr>
        <w:pStyle w:val="CommentText"/>
      </w:pPr>
      <w:r>
        <w:rPr>
          <w:rStyle w:val="CommentReference"/>
        </w:rPr>
        <w:annotationRef/>
      </w:r>
      <w:r>
        <w:t xml:space="preserve">Here’s a new paragraph to consider – I won’t be offended if you decide to cut it.  This is an idea that’s often discussed at the Mid-Atlantic SSC and I found a recent (2017) document online describing a research track process for SEDAR.  I don’t know the extent to which something like this already exists within the other centers.  Maybe worth discussing with Rick </w:t>
      </w:r>
      <w:proofErr w:type="spellStart"/>
      <w:r>
        <w:t>Methot</w:t>
      </w:r>
      <w:proofErr w:type="spellEnd"/>
      <w:r>
        <w:t>.</w:t>
      </w:r>
    </w:p>
    <w:p w14:paraId="13F8EA7E" w14:textId="4F7B99FB" w:rsidR="001A2237" w:rsidRDefault="001A2237">
      <w:pPr>
        <w:pStyle w:val="CommentText"/>
      </w:pPr>
    </w:p>
    <w:p w14:paraId="53CF18C2" w14:textId="17F5A00B" w:rsidR="001A2237" w:rsidRDefault="001A2237">
      <w:pPr>
        <w:pStyle w:val="CommentText"/>
      </w:pPr>
      <w:r>
        <w:t>In any case, I think formalizing this process of research and operational tracks (with a mechanism of moving innovation from the former to the latter) will be really key to expanding the use of ecosystem info in assessments.</w:t>
      </w:r>
    </w:p>
  </w:comment>
  <w:comment w:id="451" w:author="Windows User" w:date="2017-10-11T11:47:00Z" w:initials="WU">
    <w:p w14:paraId="04F95BEC" w14:textId="7A037A16" w:rsidR="001A2237" w:rsidRDefault="001A2237">
      <w:pPr>
        <w:pStyle w:val="CommentText"/>
      </w:pPr>
      <w:r>
        <w:rPr>
          <w:rStyle w:val="CommentReference"/>
        </w:rPr>
        <w:annotationRef/>
      </w:r>
      <w:r>
        <w:t>Some of these are pretty old and have newer assessments.  For example, there’s a 2016 assessment for black sea bass.  I don’t think you need to chase the most recent assessments – just be aware that there are probably newer versions available for many of them.</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3870D2D" w15:done="0"/>
  <w15:commentEx w15:paraId="172F8C86" w15:done="0"/>
  <w15:commentEx w15:paraId="779F87D6" w15:done="0"/>
  <w15:commentEx w15:paraId="4E6CEC1C" w15:done="0"/>
  <w15:commentEx w15:paraId="228D777F" w15:done="0"/>
  <w15:commentEx w15:paraId="4F314924" w15:done="0"/>
  <w15:commentEx w15:paraId="4E02F6DB" w15:done="0"/>
  <w15:commentEx w15:paraId="653B8469" w15:done="0"/>
  <w15:commentEx w15:paraId="527D90EB" w15:done="0"/>
  <w15:commentEx w15:paraId="5C2BFC36" w15:done="0"/>
  <w15:commentEx w15:paraId="221290C5" w15:done="0"/>
  <w15:commentEx w15:paraId="2C77DD14" w15:done="0"/>
  <w15:commentEx w15:paraId="74020440" w15:done="0"/>
  <w15:commentEx w15:paraId="3E99112F" w15:done="0"/>
  <w15:commentEx w15:paraId="01FE21EC" w15:done="0"/>
  <w15:commentEx w15:paraId="6779FDEC" w15:done="0"/>
  <w15:commentEx w15:paraId="2724331D" w15:done="0"/>
  <w15:commentEx w15:paraId="5824FE05" w15:done="0"/>
  <w15:commentEx w15:paraId="3F1EAAFE" w15:done="0"/>
  <w15:commentEx w15:paraId="2190D8BD" w15:done="0"/>
  <w15:commentEx w15:paraId="01C2D387" w15:done="0"/>
  <w15:commentEx w15:paraId="1D739978" w15:done="0"/>
  <w15:commentEx w15:paraId="50E410E3" w15:done="0"/>
  <w15:commentEx w15:paraId="53CF18C2" w15:done="0"/>
  <w15:commentEx w15:paraId="04F95BE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07F370" w14:textId="77777777" w:rsidR="00EB3409" w:rsidRDefault="00EB3409" w:rsidP="001D0777">
      <w:pPr>
        <w:spacing w:before="0" w:after="0" w:line="240" w:lineRule="auto"/>
      </w:pPr>
      <w:r>
        <w:separator/>
      </w:r>
    </w:p>
  </w:endnote>
  <w:endnote w:type="continuationSeparator" w:id="0">
    <w:p w14:paraId="755442BA" w14:textId="77777777" w:rsidR="00EB3409" w:rsidRDefault="00EB3409" w:rsidP="001D0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D50EF3" w14:textId="77777777" w:rsidR="001A2237" w:rsidRDefault="001A2237"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DD5A11" w14:textId="77777777" w:rsidR="001A2237" w:rsidRDefault="001A2237" w:rsidP="001D077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3EB25" w14:textId="08A9C360" w:rsidR="001A2237" w:rsidRDefault="001A2237"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20B03">
      <w:rPr>
        <w:rStyle w:val="PageNumber"/>
        <w:noProof/>
      </w:rPr>
      <w:t>5</w:t>
    </w:r>
    <w:r>
      <w:rPr>
        <w:rStyle w:val="PageNumber"/>
      </w:rPr>
      <w:fldChar w:fldCharType="end"/>
    </w:r>
  </w:p>
  <w:p w14:paraId="03934F40" w14:textId="77777777" w:rsidR="001A2237" w:rsidRDefault="001A2237" w:rsidP="001D077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2D227A" w14:textId="77777777" w:rsidR="00EB3409" w:rsidRDefault="00EB3409" w:rsidP="001D0777">
      <w:pPr>
        <w:spacing w:before="0" w:after="0" w:line="240" w:lineRule="auto"/>
      </w:pPr>
      <w:r>
        <w:separator/>
      </w:r>
    </w:p>
  </w:footnote>
  <w:footnote w:type="continuationSeparator" w:id="0">
    <w:p w14:paraId="355C729B" w14:textId="77777777" w:rsidR="00EB3409" w:rsidRDefault="00EB3409" w:rsidP="001D0777">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67E4D78"/>
    <w:multiLevelType w:val="hybridMultilevel"/>
    <w:tmpl w:val="87401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5632D9F"/>
    <w:multiLevelType w:val="hybridMultilevel"/>
    <w:tmpl w:val="DB46C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rson w15:author="Windows User">
    <w15:presenceInfo w15:providerId="None" w15:userId="Windows User"/>
  </w15:person>
  <w15:person w15:author="Kristin Marshall">
    <w15:presenceInfo w15:providerId="Windows Live" w15:userId="4afcf9bb5b3efe5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revisionView w:insDel="0" w:formatting="0"/>
  <w:trackRevisions/>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1780"/>
    <w:rsid w:val="00000EDE"/>
    <w:rsid w:val="00001CD0"/>
    <w:rsid w:val="000103F5"/>
    <w:rsid w:val="00010420"/>
    <w:rsid w:val="00016346"/>
    <w:rsid w:val="00030F0B"/>
    <w:rsid w:val="0003341F"/>
    <w:rsid w:val="00045E0A"/>
    <w:rsid w:val="00051030"/>
    <w:rsid w:val="00056E68"/>
    <w:rsid w:val="00075B56"/>
    <w:rsid w:val="00077C74"/>
    <w:rsid w:val="000815BB"/>
    <w:rsid w:val="000A0ED8"/>
    <w:rsid w:val="000B3E34"/>
    <w:rsid w:val="000B5DB8"/>
    <w:rsid w:val="000D0644"/>
    <w:rsid w:val="000D15DA"/>
    <w:rsid w:val="000D46F9"/>
    <w:rsid w:val="000D6B0B"/>
    <w:rsid w:val="00105942"/>
    <w:rsid w:val="00107DC5"/>
    <w:rsid w:val="0011211F"/>
    <w:rsid w:val="0012170B"/>
    <w:rsid w:val="001523D8"/>
    <w:rsid w:val="00161D89"/>
    <w:rsid w:val="00182A9B"/>
    <w:rsid w:val="00186120"/>
    <w:rsid w:val="001A2237"/>
    <w:rsid w:val="001A6227"/>
    <w:rsid w:val="001A63FF"/>
    <w:rsid w:val="001B246C"/>
    <w:rsid w:val="001B5F1B"/>
    <w:rsid w:val="001D0777"/>
    <w:rsid w:val="001F49D0"/>
    <w:rsid w:val="001F4B96"/>
    <w:rsid w:val="001F70D7"/>
    <w:rsid w:val="00216E20"/>
    <w:rsid w:val="00220B03"/>
    <w:rsid w:val="00225846"/>
    <w:rsid w:val="002354DF"/>
    <w:rsid w:val="00243C46"/>
    <w:rsid w:val="002536C0"/>
    <w:rsid w:val="00261D91"/>
    <w:rsid w:val="00265DA0"/>
    <w:rsid w:val="00271816"/>
    <w:rsid w:val="00284856"/>
    <w:rsid w:val="00285480"/>
    <w:rsid w:val="002A66EF"/>
    <w:rsid w:val="002B3005"/>
    <w:rsid w:val="002C5330"/>
    <w:rsid w:val="002C7611"/>
    <w:rsid w:val="002D1780"/>
    <w:rsid w:val="002E1895"/>
    <w:rsid w:val="002E782D"/>
    <w:rsid w:val="00302D38"/>
    <w:rsid w:val="00304981"/>
    <w:rsid w:val="00312801"/>
    <w:rsid w:val="0031798A"/>
    <w:rsid w:val="003208B8"/>
    <w:rsid w:val="0032166E"/>
    <w:rsid w:val="00323937"/>
    <w:rsid w:val="00324278"/>
    <w:rsid w:val="003318DA"/>
    <w:rsid w:val="00340913"/>
    <w:rsid w:val="003418B3"/>
    <w:rsid w:val="003447E8"/>
    <w:rsid w:val="003507F2"/>
    <w:rsid w:val="00355F08"/>
    <w:rsid w:val="00356BD7"/>
    <w:rsid w:val="00363E8E"/>
    <w:rsid w:val="00377683"/>
    <w:rsid w:val="003804AC"/>
    <w:rsid w:val="00381351"/>
    <w:rsid w:val="00382CD2"/>
    <w:rsid w:val="00384A16"/>
    <w:rsid w:val="003B703A"/>
    <w:rsid w:val="003C21B6"/>
    <w:rsid w:val="003C6A97"/>
    <w:rsid w:val="003E6820"/>
    <w:rsid w:val="003F0F88"/>
    <w:rsid w:val="003F0F98"/>
    <w:rsid w:val="003F4685"/>
    <w:rsid w:val="003F689B"/>
    <w:rsid w:val="00401EA6"/>
    <w:rsid w:val="00404E5F"/>
    <w:rsid w:val="00407D96"/>
    <w:rsid w:val="004135D8"/>
    <w:rsid w:val="004150BB"/>
    <w:rsid w:val="00423877"/>
    <w:rsid w:val="004256E5"/>
    <w:rsid w:val="00433502"/>
    <w:rsid w:val="00451E3A"/>
    <w:rsid w:val="0046151A"/>
    <w:rsid w:val="00463DAA"/>
    <w:rsid w:val="004724D3"/>
    <w:rsid w:val="0047380F"/>
    <w:rsid w:val="00483534"/>
    <w:rsid w:val="00487014"/>
    <w:rsid w:val="004B2511"/>
    <w:rsid w:val="004B3030"/>
    <w:rsid w:val="004E19F8"/>
    <w:rsid w:val="004E6558"/>
    <w:rsid w:val="004F21A6"/>
    <w:rsid w:val="005078D6"/>
    <w:rsid w:val="00511110"/>
    <w:rsid w:val="00511590"/>
    <w:rsid w:val="00511E96"/>
    <w:rsid w:val="005173B2"/>
    <w:rsid w:val="0053165C"/>
    <w:rsid w:val="00542574"/>
    <w:rsid w:val="0055038D"/>
    <w:rsid w:val="00550B8B"/>
    <w:rsid w:val="00562146"/>
    <w:rsid w:val="0056606A"/>
    <w:rsid w:val="00570813"/>
    <w:rsid w:val="005714D3"/>
    <w:rsid w:val="00571A1C"/>
    <w:rsid w:val="00572E8B"/>
    <w:rsid w:val="00575AB7"/>
    <w:rsid w:val="0058349C"/>
    <w:rsid w:val="005863EE"/>
    <w:rsid w:val="0058752F"/>
    <w:rsid w:val="0058782C"/>
    <w:rsid w:val="005A1A4C"/>
    <w:rsid w:val="005A3CCE"/>
    <w:rsid w:val="005A490D"/>
    <w:rsid w:val="005A7595"/>
    <w:rsid w:val="005B2773"/>
    <w:rsid w:val="005B4EDA"/>
    <w:rsid w:val="005C1CE9"/>
    <w:rsid w:val="005D0FB5"/>
    <w:rsid w:val="005E1E6A"/>
    <w:rsid w:val="005F5B6A"/>
    <w:rsid w:val="0060376D"/>
    <w:rsid w:val="00611849"/>
    <w:rsid w:val="006145F6"/>
    <w:rsid w:val="006217B5"/>
    <w:rsid w:val="006258D3"/>
    <w:rsid w:val="00632ED2"/>
    <w:rsid w:val="0063433C"/>
    <w:rsid w:val="00641983"/>
    <w:rsid w:val="00642DA2"/>
    <w:rsid w:val="00643EDB"/>
    <w:rsid w:val="0065286A"/>
    <w:rsid w:val="00665554"/>
    <w:rsid w:val="00686FBE"/>
    <w:rsid w:val="00691163"/>
    <w:rsid w:val="006A64FE"/>
    <w:rsid w:val="006B68CA"/>
    <w:rsid w:val="006B7935"/>
    <w:rsid w:val="006C1DB4"/>
    <w:rsid w:val="006D2E0E"/>
    <w:rsid w:val="006D3614"/>
    <w:rsid w:val="006D59A9"/>
    <w:rsid w:val="006E3AD1"/>
    <w:rsid w:val="006E64E1"/>
    <w:rsid w:val="006E671C"/>
    <w:rsid w:val="006F3B68"/>
    <w:rsid w:val="006F42C5"/>
    <w:rsid w:val="007136D9"/>
    <w:rsid w:val="007164AB"/>
    <w:rsid w:val="007230D6"/>
    <w:rsid w:val="007231C4"/>
    <w:rsid w:val="00723802"/>
    <w:rsid w:val="0073692B"/>
    <w:rsid w:val="00743C5F"/>
    <w:rsid w:val="007515B5"/>
    <w:rsid w:val="00784B8F"/>
    <w:rsid w:val="00795F6E"/>
    <w:rsid w:val="007A024D"/>
    <w:rsid w:val="007A7C71"/>
    <w:rsid w:val="007B2FD7"/>
    <w:rsid w:val="007B504D"/>
    <w:rsid w:val="007C3817"/>
    <w:rsid w:val="007F10C1"/>
    <w:rsid w:val="007F1C78"/>
    <w:rsid w:val="007F49A8"/>
    <w:rsid w:val="007F4AB6"/>
    <w:rsid w:val="00816842"/>
    <w:rsid w:val="00832DD0"/>
    <w:rsid w:val="00835F6F"/>
    <w:rsid w:val="008458B2"/>
    <w:rsid w:val="0085350B"/>
    <w:rsid w:val="00861284"/>
    <w:rsid w:val="00867B4F"/>
    <w:rsid w:val="00870F46"/>
    <w:rsid w:val="00874DE6"/>
    <w:rsid w:val="00884D69"/>
    <w:rsid w:val="00887003"/>
    <w:rsid w:val="00887D97"/>
    <w:rsid w:val="0089025F"/>
    <w:rsid w:val="00893A72"/>
    <w:rsid w:val="00896947"/>
    <w:rsid w:val="008973C8"/>
    <w:rsid w:val="00897992"/>
    <w:rsid w:val="008A5B92"/>
    <w:rsid w:val="008B0726"/>
    <w:rsid w:val="008B283A"/>
    <w:rsid w:val="008C226F"/>
    <w:rsid w:val="008D2EBA"/>
    <w:rsid w:val="008D3341"/>
    <w:rsid w:val="008D7693"/>
    <w:rsid w:val="008E0FDD"/>
    <w:rsid w:val="008E403F"/>
    <w:rsid w:val="00900E09"/>
    <w:rsid w:val="009028A1"/>
    <w:rsid w:val="00906A69"/>
    <w:rsid w:val="00906DBA"/>
    <w:rsid w:val="00910FE0"/>
    <w:rsid w:val="00934DE8"/>
    <w:rsid w:val="00936949"/>
    <w:rsid w:val="009550FE"/>
    <w:rsid w:val="00956319"/>
    <w:rsid w:val="00956C59"/>
    <w:rsid w:val="009664AD"/>
    <w:rsid w:val="009711E2"/>
    <w:rsid w:val="009724CA"/>
    <w:rsid w:val="00984EBF"/>
    <w:rsid w:val="009908F3"/>
    <w:rsid w:val="00992F46"/>
    <w:rsid w:val="00996BDB"/>
    <w:rsid w:val="009A153C"/>
    <w:rsid w:val="009A7A5B"/>
    <w:rsid w:val="009B3D10"/>
    <w:rsid w:val="009B7F46"/>
    <w:rsid w:val="009C6802"/>
    <w:rsid w:val="009D07C8"/>
    <w:rsid w:val="009D43F4"/>
    <w:rsid w:val="009D65E1"/>
    <w:rsid w:val="009E1535"/>
    <w:rsid w:val="009E27E5"/>
    <w:rsid w:val="009E6E42"/>
    <w:rsid w:val="009F14B7"/>
    <w:rsid w:val="009F32E8"/>
    <w:rsid w:val="00A008B6"/>
    <w:rsid w:val="00A00D8B"/>
    <w:rsid w:val="00A14213"/>
    <w:rsid w:val="00A15B2B"/>
    <w:rsid w:val="00A42946"/>
    <w:rsid w:val="00A4415A"/>
    <w:rsid w:val="00A50F99"/>
    <w:rsid w:val="00A51FC5"/>
    <w:rsid w:val="00A545B9"/>
    <w:rsid w:val="00A67992"/>
    <w:rsid w:val="00A762F8"/>
    <w:rsid w:val="00A81A44"/>
    <w:rsid w:val="00A868D9"/>
    <w:rsid w:val="00A872AA"/>
    <w:rsid w:val="00AA26AF"/>
    <w:rsid w:val="00AA7A17"/>
    <w:rsid w:val="00AB3BC1"/>
    <w:rsid w:val="00AC0C3B"/>
    <w:rsid w:val="00AC2969"/>
    <w:rsid w:val="00AC4104"/>
    <w:rsid w:val="00AC472F"/>
    <w:rsid w:val="00AC7DEA"/>
    <w:rsid w:val="00AD29D4"/>
    <w:rsid w:val="00AF632A"/>
    <w:rsid w:val="00B048F9"/>
    <w:rsid w:val="00B05497"/>
    <w:rsid w:val="00B14696"/>
    <w:rsid w:val="00B150A3"/>
    <w:rsid w:val="00B32D78"/>
    <w:rsid w:val="00B334C6"/>
    <w:rsid w:val="00B4089A"/>
    <w:rsid w:val="00B46B83"/>
    <w:rsid w:val="00B472A9"/>
    <w:rsid w:val="00B638DA"/>
    <w:rsid w:val="00B71561"/>
    <w:rsid w:val="00B8201A"/>
    <w:rsid w:val="00B82E39"/>
    <w:rsid w:val="00B84A31"/>
    <w:rsid w:val="00B92BC9"/>
    <w:rsid w:val="00B94B9B"/>
    <w:rsid w:val="00BA2DEE"/>
    <w:rsid w:val="00BA66EB"/>
    <w:rsid w:val="00BA69BA"/>
    <w:rsid w:val="00BB72AC"/>
    <w:rsid w:val="00BB7629"/>
    <w:rsid w:val="00BC2635"/>
    <w:rsid w:val="00BC321E"/>
    <w:rsid w:val="00BC61D0"/>
    <w:rsid w:val="00BD3BB5"/>
    <w:rsid w:val="00BE04D5"/>
    <w:rsid w:val="00BF0F4F"/>
    <w:rsid w:val="00C01250"/>
    <w:rsid w:val="00C02286"/>
    <w:rsid w:val="00C065BA"/>
    <w:rsid w:val="00C12307"/>
    <w:rsid w:val="00C15F39"/>
    <w:rsid w:val="00C1796C"/>
    <w:rsid w:val="00C20D8B"/>
    <w:rsid w:val="00C20E98"/>
    <w:rsid w:val="00C34095"/>
    <w:rsid w:val="00C4077D"/>
    <w:rsid w:val="00C42518"/>
    <w:rsid w:val="00C44F26"/>
    <w:rsid w:val="00C63AD9"/>
    <w:rsid w:val="00C7273B"/>
    <w:rsid w:val="00C7581E"/>
    <w:rsid w:val="00C76422"/>
    <w:rsid w:val="00CA2F7C"/>
    <w:rsid w:val="00CB1841"/>
    <w:rsid w:val="00CD47D7"/>
    <w:rsid w:val="00CE21EA"/>
    <w:rsid w:val="00D00A14"/>
    <w:rsid w:val="00D015F2"/>
    <w:rsid w:val="00D21537"/>
    <w:rsid w:val="00D278CD"/>
    <w:rsid w:val="00D53BB8"/>
    <w:rsid w:val="00D57059"/>
    <w:rsid w:val="00D57972"/>
    <w:rsid w:val="00D65463"/>
    <w:rsid w:val="00D71FBF"/>
    <w:rsid w:val="00DA0064"/>
    <w:rsid w:val="00DA5BBE"/>
    <w:rsid w:val="00DB608A"/>
    <w:rsid w:val="00DC3B9E"/>
    <w:rsid w:val="00DC40D6"/>
    <w:rsid w:val="00DD79E0"/>
    <w:rsid w:val="00DE2DD9"/>
    <w:rsid w:val="00DE416E"/>
    <w:rsid w:val="00DF0E3E"/>
    <w:rsid w:val="00DF7DBF"/>
    <w:rsid w:val="00E30FBF"/>
    <w:rsid w:val="00E33971"/>
    <w:rsid w:val="00E3757A"/>
    <w:rsid w:val="00E43A0A"/>
    <w:rsid w:val="00E44ED4"/>
    <w:rsid w:val="00E53923"/>
    <w:rsid w:val="00E5433E"/>
    <w:rsid w:val="00E70B6C"/>
    <w:rsid w:val="00E77A5A"/>
    <w:rsid w:val="00E82F58"/>
    <w:rsid w:val="00E83ADD"/>
    <w:rsid w:val="00E90701"/>
    <w:rsid w:val="00EA4C1B"/>
    <w:rsid w:val="00EB01DB"/>
    <w:rsid w:val="00EB3409"/>
    <w:rsid w:val="00ED576B"/>
    <w:rsid w:val="00EE4EFA"/>
    <w:rsid w:val="00F01E8B"/>
    <w:rsid w:val="00F033B4"/>
    <w:rsid w:val="00F150F8"/>
    <w:rsid w:val="00F158FE"/>
    <w:rsid w:val="00F175CF"/>
    <w:rsid w:val="00F20A48"/>
    <w:rsid w:val="00F329AD"/>
    <w:rsid w:val="00F34994"/>
    <w:rsid w:val="00F40A1C"/>
    <w:rsid w:val="00F4166E"/>
    <w:rsid w:val="00F45342"/>
    <w:rsid w:val="00F46482"/>
    <w:rsid w:val="00F477AE"/>
    <w:rsid w:val="00F5589F"/>
    <w:rsid w:val="00F652E5"/>
    <w:rsid w:val="00F65CF2"/>
    <w:rsid w:val="00F71093"/>
    <w:rsid w:val="00F7170F"/>
    <w:rsid w:val="00F757F3"/>
    <w:rsid w:val="00F82070"/>
    <w:rsid w:val="00F87DD0"/>
    <w:rsid w:val="00FD12D5"/>
    <w:rsid w:val="00FF32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9416DE"/>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1780"/>
    <w:pPr>
      <w:spacing w:before="200" w:after="200" w:line="276" w:lineRule="auto"/>
    </w:pPr>
    <w:rPr>
      <w:sz w:val="20"/>
      <w:szCs w:val="20"/>
    </w:rPr>
  </w:style>
  <w:style w:type="paragraph" w:styleId="Heading1">
    <w:name w:val="heading 1"/>
    <w:basedOn w:val="Normal"/>
    <w:next w:val="Normal"/>
    <w:link w:val="Heading1Char"/>
    <w:uiPriority w:val="9"/>
    <w:qFormat/>
    <w:rsid w:val="002D1780"/>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2D178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2D178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D1780"/>
    <w:rPr>
      <w:caps/>
      <w:color w:val="243F60" w:themeColor="accent1" w:themeShade="7F"/>
      <w:spacing w:val="15"/>
      <w:sz w:val="22"/>
      <w:szCs w:val="22"/>
    </w:rPr>
  </w:style>
  <w:style w:type="character" w:customStyle="1" w:styleId="Heading4Char">
    <w:name w:val="Heading 4 Char"/>
    <w:basedOn w:val="DefaultParagraphFont"/>
    <w:link w:val="Heading4"/>
    <w:uiPriority w:val="9"/>
    <w:rsid w:val="002D1780"/>
    <w:rPr>
      <w:caps/>
      <w:color w:val="365F91" w:themeColor="accent1" w:themeShade="BF"/>
      <w:spacing w:val="10"/>
      <w:sz w:val="22"/>
      <w:szCs w:val="22"/>
    </w:rPr>
  </w:style>
  <w:style w:type="character" w:styleId="CommentReference">
    <w:name w:val="annotation reference"/>
    <w:basedOn w:val="DefaultParagraphFont"/>
    <w:uiPriority w:val="99"/>
    <w:semiHidden/>
    <w:unhideWhenUsed/>
    <w:rsid w:val="002D1780"/>
    <w:rPr>
      <w:sz w:val="16"/>
      <w:szCs w:val="16"/>
    </w:rPr>
  </w:style>
  <w:style w:type="paragraph" w:styleId="CommentText">
    <w:name w:val="annotation text"/>
    <w:basedOn w:val="Normal"/>
    <w:link w:val="CommentTextChar"/>
    <w:uiPriority w:val="99"/>
    <w:unhideWhenUsed/>
    <w:rsid w:val="002D1780"/>
    <w:pPr>
      <w:spacing w:after="0" w:line="240" w:lineRule="auto"/>
    </w:pPr>
    <w:rPr>
      <w:rFonts w:ascii="Times New Roman" w:hAnsi="Times New Roman"/>
    </w:rPr>
  </w:style>
  <w:style w:type="character" w:customStyle="1" w:styleId="CommentTextChar">
    <w:name w:val="Comment Text Char"/>
    <w:basedOn w:val="DefaultParagraphFont"/>
    <w:link w:val="CommentText"/>
    <w:uiPriority w:val="99"/>
    <w:rsid w:val="002D1780"/>
    <w:rPr>
      <w:rFonts w:ascii="Times New Roman" w:hAnsi="Times New Roman"/>
      <w:sz w:val="20"/>
      <w:szCs w:val="20"/>
    </w:rPr>
  </w:style>
  <w:style w:type="paragraph" w:styleId="BalloonText">
    <w:name w:val="Balloon Text"/>
    <w:basedOn w:val="Normal"/>
    <w:link w:val="BalloonTextChar"/>
    <w:uiPriority w:val="99"/>
    <w:semiHidden/>
    <w:unhideWhenUsed/>
    <w:rsid w:val="002D1780"/>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1780"/>
    <w:rPr>
      <w:rFonts w:ascii="Lucida Grande" w:hAnsi="Lucida Grande" w:cs="Lucida Grande"/>
      <w:sz w:val="18"/>
      <w:szCs w:val="18"/>
    </w:rPr>
  </w:style>
  <w:style w:type="character" w:customStyle="1" w:styleId="Heading1Char">
    <w:name w:val="Heading 1 Char"/>
    <w:basedOn w:val="DefaultParagraphFont"/>
    <w:link w:val="Heading1"/>
    <w:uiPriority w:val="9"/>
    <w:rsid w:val="002D1780"/>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D07C8"/>
    <w:pPr>
      <w:ind w:left="720"/>
      <w:contextualSpacing/>
    </w:pPr>
  </w:style>
  <w:style w:type="paragraph" w:styleId="Footer">
    <w:name w:val="footer"/>
    <w:basedOn w:val="Normal"/>
    <w:link w:val="FooterChar"/>
    <w:uiPriority w:val="99"/>
    <w:unhideWhenUsed/>
    <w:rsid w:val="001D077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D0777"/>
    <w:rPr>
      <w:sz w:val="20"/>
      <w:szCs w:val="20"/>
    </w:rPr>
  </w:style>
  <w:style w:type="character" w:styleId="PageNumber">
    <w:name w:val="page number"/>
    <w:basedOn w:val="DefaultParagraphFont"/>
    <w:uiPriority w:val="99"/>
    <w:semiHidden/>
    <w:unhideWhenUsed/>
    <w:rsid w:val="001D0777"/>
  </w:style>
  <w:style w:type="character" w:styleId="LineNumber">
    <w:name w:val="line number"/>
    <w:basedOn w:val="DefaultParagraphFont"/>
    <w:uiPriority w:val="99"/>
    <w:semiHidden/>
    <w:unhideWhenUsed/>
    <w:rsid w:val="001D0777"/>
  </w:style>
  <w:style w:type="paragraph" w:styleId="Bibliography">
    <w:name w:val="Bibliography"/>
    <w:basedOn w:val="Normal"/>
    <w:next w:val="Normal"/>
    <w:uiPriority w:val="37"/>
    <w:unhideWhenUsed/>
    <w:rsid w:val="0053165C"/>
    <w:pPr>
      <w:spacing w:after="0" w:line="240" w:lineRule="auto"/>
      <w:ind w:left="720" w:hanging="720"/>
    </w:pPr>
  </w:style>
  <w:style w:type="paragraph" w:styleId="CommentSubject">
    <w:name w:val="annotation subject"/>
    <w:basedOn w:val="CommentText"/>
    <w:next w:val="CommentText"/>
    <w:link w:val="CommentSubjectChar"/>
    <w:uiPriority w:val="99"/>
    <w:semiHidden/>
    <w:unhideWhenUsed/>
    <w:rsid w:val="00F46482"/>
    <w:pPr>
      <w:spacing w:after="200"/>
    </w:pPr>
    <w:rPr>
      <w:rFonts w:asciiTheme="minorHAnsi" w:hAnsiTheme="minorHAnsi"/>
      <w:b/>
      <w:bCs/>
    </w:rPr>
  </w:style>
  <w:style w:type="character" w:customStyle="1" w:styleId="CommentSubjectChar">
    <w:name w:val="Comment Subject Char"/>
    <w:basedOn w:val="CommentTextChar"/>
    <w:link w:val="CommentSubject"/>
    <w:uiPriority w:val="99"/>
    <w:semiHidden/>
    <w:rsid w:val="00F46482"/>
    <w:rPr>
      <w:rFonts w:ascii="Times New Roman" w:hAnsi="Times New Roman"/>
      <w:b/>
      <w:bCs/>
      <w:sz w:val="20"/>
      <w:szCs w:val="20"/>
    </w:rPr>
  </w:style>
  <w:style w:type="paragraph" w:styleId="Header">
    <w:name w:val="header"/>
    <w:basedOn w:val="Normal"/>
    <w:link w:val="HeaderChar"/>
    <w:uiPriority w:val="99"/>
    <w:unhideWhenUsed/>
    <w:rsid w:val="00F4648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46482"/>
    <w:rPr>
      <w:sz w:val="20"/>
      <w:szCs w:val="20"/>
    </w:rPr>
  </w:style>
  <w:style w:type="character" w:styleId="Hyperlink">
    <w:name w:val="Hyperlink"/>
    <w:basedOn w:val="DefaultParagraphFont"/>
    <w:uiPriority w:val="99"/>
    <w:unhideWhenUsed/>
    <w:rsid w:val="004B2511"/>
    <w:rPr>
      <w:color w:val="0000FF" w:themeColor="hyperlink"/>
      <w:u w:val="single"/>
    </w:rPr>
  </w:style>
  <w:style w:type="paragraph" w:styleId="Revision">
    <w:name w:val="Revision"/>
    <w:hidden/>
    <w:uiPriority w:val="99"/>
    <w:semiHidden/>
    <w:rsid w:val="00D53BB8"/>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258821">
      <w:bodyDiv w:val="1"/>
      <w:marLeft w:val="0"/>
      <w:marRight w:val="0"/>
      <w:marTop w:val="0"/>
      <w:marBottom w:val="0"/>
      <w:divBdr>
        <w:top w:val="none" w:sz="0" w:space="0" w:color="auto"/>
        <w:left w:val="none" w:sz="0" w:space="0" w:color="auto"/>
        <w:bottom w:val="none" w:sz="0" w:space="0" w:color="auto"/>
        <w:right w:val="none" w:sz="0" w:space="0" w:color="auto"/>
      </w:divBdr>
    </w:div>
    <w:div w:id="196967977">
      <w:bodyDiv w:val="1"/>
      <w:marLeft w:val="0"/>
      <w:marRight w:val="0"/>
      <w:marTop w:val="0"/>
      <w:marBottom w:val="0"/>
      <w:divBdr>
        <w:top w:val="none" w:sz="0" w:space="0" w:color="auto"/>
        <w:left w:val="none" w:sz="0" w:space="0" w:color="auto"/>
        <w:bottom w:val="none" w:sz="0" w:space="0" w:color="auto"/>
        <w:right w:val="none" w:sz="0" w:space="0" w:color="auto"/>
      </w:divBdr>
    </w:div>
    <w:div w:id="228275974">
      <w:bodyDiv w:val="1"/>
      <w:marLeft w:val="0"/>
      <w:marRight w:val="0"/>
      <w:marTop w:val="0"/>
      <w:marBottom w:val="0"/>
      <w:divBdr>
        <w:top w:val="none" w:sz="0" w:space="0" w:color="auto"/>
        <w:left w:val="none" w:sz="0" w:space="0" w:color="auto"/>
        <w:bottom w:val="none" w:sz="0" w:space="0" w:color="auto"/>
        <w:right w:val="none" w:sz="0" w:space="0" w:color="auto"/>
      </w:divBdr>
      <w:divsChild>
        <w:div w:id="1031804083">
          <w:marLeft w:val="0"/>
          <w:marRight w:val="0"/>
          <w:marTop w:val="0"/>
          <w:marBottom w:val="0"/>
          <w:divBdr>
            <w:top w:val="none" w:sz="0" w:space="0" w:color="auto"/>
            <w:left w:val="none" w:sz="0" w:space="0" w:color="auto"/>
            <w:bottom w:val="none" w:sz="0" w:space="0" w:color="auto"/>
            <w:right w:val="none" w:sz="0" w:space="0" w:color="auto"/>
          </w:divBdr>
        </w:div>
        <w:div w:id="301271519">
          <w:marLeft w:val="0"/>
          <w:marRight w:val="0"/>
          <w:marTop w:val="0"/>
          <w:marBottom w:val="0"/>
          <w:divBdr>
            <w:top w:val="none" w:sz="0" w:space="0" w:color="auto"/>
            <w:left w:val="none" w:sz="0" w:space="0" w:color="auto"/>
            <w:bottom w:val="none" w:sz="0" w:space="0" w:color="auto"/>
            <w:right w:val="none" w:sz="0" w:space="0" w:color="auto"/>
          </w:divBdr>
        </w:div>
        <w:div w:id="1250116683">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www.st.nmfs.noaa.gov/science-quality-assurance/MSA-peer-review-processes/index" TargetMode="External"/></Relationships>
</file>

<file path=word/_rels/document.xml.rels><?xml version="1.0" encoding="UTF-8" standalone="yes"?>
<Relationships xmlns="http://schemas.openxmlformats.org/package/2006/relationships"><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ntTable" Target="fontTable.xml"/><Relationship Id="rId16" Type="http://schemas.microsoft.com/office/2011/relationships/people" Target="peop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microsoft.com/office/2011/relationships/commentsExtended" Target="commentsExtended.xml"/><Relationship Id="rId9" Type="http://schemas.openxmlformats.org/officeDocument/2006/relationships/image" Target="media/image1.tiff"/><Relationship Id="rId10"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21</Pages>
  <Words>19518</Words>
  <Characters>111257</Characters>
  <Application>Microsoft Macintosh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 Marshall</dc:creator>
  <cp:lastModifiedBy>Kristin Marshall</cp:lastModifiedBy>
  <cp:revision>4</cp:revision>
  <dcterms:created xsi:type="dcterms:W3CDTF">2017-12-27T06:43:00Z</dcterms:created>
  <dcterms:modified xsi:type="dcterms:W3CDTF">2018-01-24T16:42:00Z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zotero-version="5.0.33"&gt;&lt;session id="FzTyr8F0"/&gt;&lt;style id="http://www.zotero.org/styles/chicago-author-date" locale="en-US" hasBibliography="1" bibliographyStyleHasBeenSet="1"/&gt;&lt;prefs&gt;&lt;pref name="fieldType" value="Field"/&gt;&lt;pref name</vt:lpwstr>
  </property>
  <property fmtid="{D5CDD505-2E9C-101B-9397-08002B2CF9AE}" pid="3" name="ZOTERO_PREF_2">
    <vt:lpwstr>="automaticJournalAbbreviations" value="true"/&gt;&lt;pref name="noteType" value="0"/&gt;&lt;/prefs&gt;&lt;/data&gt;</vt:lpwstr>
  </property>
</Properties>
</file>