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046A56FF" w:rsidR="002D1780" w:rsidRDefault="009664AD" w:rsidP="001D0777">
      <w:pPr>
        <w:spacing w:line="480" w:lineRule="auto"/>
        <w:contextualSpacing/>
        <w:rPr>
          <w:ins w:id="0" w:author="Microsoft Office User" w:date="2017-12-22T10:53:00Z"/>
        </w:rPr>
      </w:pPr>
      <w:r>
        <w:t>Including</w:t>
      </w:r>
      <w:r w:rsidR="002D1780">
        <w:t xml:space="preserve"> ecosystem information in U.S. </w:t>
      </w:r>
      <w:r w:rsidR="00C4077D">
        <w:t xml:space="preserve">fishery </w:t>
      </w:r>
      <w:r>
        <w:t>stock a</w:t>
      </w:r>
      <w:r w:rsidR="002D1780">
        <w:t>ssessments</w:t>
      </w:r>
      <w:r w:rsidR="00C4077D">
        <w:t xml:space="preserve">: successes, </w:t>
      </w:r>
      <w:r>
        <w:t>challenges</w:t>
      </w:r>
      <w:r w:rsidR="00C4077D">
        <w:t xml:space="preserve">, </w:t>
      </w:r>
      <w:r w:rsidR="00ED576B">
        <w:t xml:space="preserve">and </w:t>
      </w:r>
      <w:commentRangeStart w:id="1"/>
      <w:r w:rsidR="00ED576B">
        <w:t xml:space="preserve">potential </w:t>
      </w:r>
      <w:r w:rsidR="00C4077D">
        <w:t>explanations</w:t>
      </w:r>
      <w:commentRangeEnd w:id="1"/>
      <w:r w:rsidR="00F46482">
        <w:rPr>
          <w:rStyle w:val="CommentReference"/>
          <w:rFonts w:ascii="Times New Roman" w:hAnsi="Times New Roman"/>
        </w:rPr>
        <w:commentReference w:id="1"/>
      </w:r>
    </w:p>
    <w:p w14:paraId="3F7FC774" w14:textId="53159CEE" w:rsidR="005A490D" w:rsidRDefault="005A490D" w:rsidP="001D0777">
      <w:pPr>
        <w:spacing w:line="480" w:lineRule="auto"/>
        <w:contextualSpacing/>
        <w:rPr>
          <w:ins w:id="2" w:author="Microsoft Office User" w:date="2017-12-22T10:53:00Z"/>
        </w:rPr>
      </w:pPr>
      <w:ins w:id="3" w:author="Microsoft Office User" w:date="2017-12-22T10:53:00Z">
        <w:r>
          <w:t>Stock assessments of federally managed fish species in U.S. waters include ecosystem information</w:t>
        </w:r>
      </w:ins>
    </w:p>
    <w:p w14:paraId="6016505B" w14:textId="092EE36B" w:rsidR="005A490D" w:rsidRDefault="005A490D" w:rsidP="001D0777">
      <w:pPr>
        <w:spacing w:line="480" w:lineRule="auto"/>
        <w:contextualSpacing/>
        <w:rPr>
          <w:ins w:id="4" w:author="Microsoft Office User" w:date="2017-12-22T10:54:00Z"/>
        </w:rPr>
      </w:pPr>
      <w:ins w:id="5" w:author="Microsoft Office User" w:date="2017-12-22T10:54:00Z">
        <w:r>
          <w:t xml:space="preserve">High rates of inclusion of ecosystem information in </w:t>
        </w:r>
      </w:ins>
      <w:ins w:id="6" w:author="Microsoft Office User" w:date="2017-12-22T10:55:00Z">
        <w:r>
          <w:t xml:space="preserve">stock assessments for </w:t>
        </w:r>
      </w:ins>
      <w:ins w:id="7" w:author="Microsoft Office User" w:date="2017-12-22T10:54:00Z">
        <w:r>
          <w:t>federally managed fish species</w:t>
        </w:r>
      </w:ins>
    </w:p>
    <w:p w14:paraId="2D4D4A7A" w14:textId="77B47854" w:rsidR="005A490D" w:rsidRDefault="005A490D" w:rsidP="001D0777">
      <w:pPr>
        <w:spacing w:line="480" w:lineRule="auto"/>
        <w:contextualSpacing/>
      </w:pPr>
      <w:ins w:id="8" w:author="Microsoft Office User" w:date="2017-12-22T10:55:00Z">
        <w:r>
          <w:t>We’re doing it already: high rates of inclusion for ecosystem information in stock assessments</w:t>
        </w:r>
      </w:ins>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2FFACF21" w:rsidR="00ED576B" w:rsidRDefault="00ED576B" w:rsidP="00ED576B">
      <w:pPr>
        <w:spacing w:line="480" w:lineRule="auto"/>
        <w:contextualSpacing/>
      </w:pPr>
      <w:r>
        <w:t xml:space="preserve">Olaf Jensen, Rutgers University, </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3DFFF335" w:rsidR="003804AC" w:rsidRPr="00261D91" w:rsidRDefault="00F01E8B" w:rsidP="001D0777">
      <w:pPr>
        <w:spacing w:line="480" w:lineRule="auto"/>
        <w:contextualSpacing/>
      </w:pPr>
      <w:r>
        <w:t xml:space="preserve">The appetite for ecosystem-based fisheries management approaches has grown, but implementation </w:t>
      </w:r>
      <w:r w:rsidR="00265DA0">
        <w:t>remains</w:t>
      </w:r>
      <w:r w:rsidR="00C76422">
        <w:t xml:space="preserve"> 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e synthesized over 200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assessments </w:t>
      </w:r>
      <w:r w:rsidR="0032166E">
        <w:t xml:space="preserve">incorporated broader </w:t>
      </w:r>
      <w:r w:rsidR="009664AD">
        <w:t xml:space="preserve">system-level </w:t>
      </w:r>
      <w:r w:rsidR="0032166E">
        <w:lastRenderedPageBreak/>
        <w:t>considerations</w:t>
      </w:r>
      <w:r w:rsidR="00665554">
        <w:t>,</w:t>
      </w:r>
      <w:r w:rsidR="0032166E">
        <w:t xml:space="preserve"> </w:t>
      </w:r>
      <w:r w:rsidR="003804AC">
        <w:t>and</w:t>
      </w:r>
      <w:r>
        <w:t xml:space="preserve"> 2) </w:t>
      </w:r>
      <w:r w:rsidR="003804AC">
        <w:t xml:space="preserve">explore </w:t>
      </w:r>
      <w:r w:rsidR="006145F6">
        <w:t xml:space="preserve">factors that might contribute to the use of </w:t>
      </w:r>
      <w:r w:rsidR="009664AD">
        <w:t xml:space="preserve">system-level </w:t>
      </w:r>
      <w:r w:rsidR="003804AC">
        <w:t>information.</w:t>
      </w:r>
      <w:r>
        <w:t xml:space="preserve">  </w:t>
      </w:r>
      <w:r w:rsidR="00743C5F">
        <w:t xml:space="preserve">Interactions among fishing fleets (technical interactions) were more commonly included than biophysical interactions </w:t>
      </w:r>
      <w:r>
        <w:t xml:space="preserve">(species, habitat, </w:t>
      </w:r>
      <w:r w:rsidR="006145F6">
        <w:t>climate</w:t>
      </w:r>
      <w:r>
        <w:t xml:space="preserve">) </w:t>
      </w:r>
      <w:r w:rsidR="00743C5F">
        <w:t>interactions within the physical environment (habitat climate) were included twice as often as interactions among species (predation, X out of Y)</w:t>
      </w:r>
      <w:r w:rsidR="006145F6">
        <w:t xml:space="preserve">. </w:t>
      </w:r>
      <w:r>
        <w:t>Many assessment reports included ecological in</w:t>
      </w:r>
      <w:r w:rsidR="006145F6">
        <w:t>teractions</w:t>
      </w:r>
      <w:r>
        <w:t xml:space="preserve"> as background or qualita</w:t>
      </w:r>
      <w:r w:rsidR="0032166E">
        <w:t>tive considerations</w:t>
      </w:r>
      <w:r>
        <w:t>, however</w:t>
      </w:r>
      <w:r w:rsidR="00F46482">
        <w:t xml:space="preserve"> without </w:t>
      </w:r>
      <w:commentRangeStart w:id="9"/>
      <w:r w:rsidR="00F46482">
        <w:t xml:space="preserve">incorporating </w:t>
      </w:r>
      <w:commentRangeEnd w:id="9"/>
      <w:r w:rsidR="00743C5F">
        <w:rPr>
          <w:rStyle w:val="CommentReference"/>
          <w:rFonts w:ascii="Times New Roman" w:hAnsi="Times New Roman"/>
        </w:rPr>
        <w:commentReference w:id="9"/>
      </w:r>
      <w:r w:rsidR="00F46482">
        <w:t>them in the assessment model</w:t>
      </w:r>
      <w:r>
        <w:t xml:space="preserve">.  </w:t>
      </w:r>
      <w:r w:rsidR="0032166E">
        <w:t xml:space="preserve">Our analyses suggested that </w:t>
      </w:r>
      <w:r w:rsidR="00F46482">
        <w:t xml:space="preserve">ecosystem characteristics are more likely to be included when </w:t>
      </w:r>
      <w:r w:rsidR="0032166E">
        <w:t>the species was overfished (stock status)</w:t>
      </w:r>
      <w:r w:rsidR="005173B2">
        <w:t>, diet information</w:t>
      </w:r>
      <w:r w:rsidR="00F46482">
        <w:t xml:space="preserve"> is available</w:t>
      </w:r>
      <w:r w:rsidR="005173B2">
        <w:t xml:space="preserve">, and </w:t>
      </w:r>
      <w:commentRangeStart w:id="10"/>
      <w:r w:rsidR="005173B2">
        <w:t xml:space="preserve">life history </w:t>
      </w:r>
      <w:r w:rsidR="0032166E">
        <w:t>characteristics</w:t>
      </w:r>
      <w:commentRangeEnd w:id="10"/>
      <w:r w:rsidR="00F46482">
        <w:rPr>
          <w:rStyle w:val="CommentReference"/>
          <w:rFonts w:ascii="Times New Roman" w:hAnsi="Times New Roman"/>
        </w:rPr>
        <w:commentReference w:id="10"/>
      </w:r>
      <w:r w:rsidR="005173B2">
        <w:t xml:space="preserve">.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 xml:space="preserve">to do so.  </w:t>
      </w:r>
      <w:r w:rsidR="009E1535">
        <w:t xml:space="preserve">Data availability continues to limit the inclusion of X in </w:t>
      </w:r>
      <w:r w:rsidR="00304981">
        <w:t xml:space="preserve">stock assessments, and </w:t>
      </w:r>
      <w:r w:rsidR="009E1535">
        <w:t xml:space="preserve">more </w:t>
      </w:r>
      <w:r w:rsidR="006145F6">
        <w:t xml:space="preserve">guidance </w:t>
      </w:r>
      <w:r w:rsidR="009E1535">
        <w:t xml:space="preserve">is needed </w:t>
      </w:r>
      <w:r w:rsidR="006145F6">
        <w:t xml:space="preserve">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commentRangeStart w:id="11"/>
      <w:r>
        <w:rPr>
          <w:b/>
        </w:rPr>
        <w:t>Introduction</w:t>
      </w:r>
      <w:commentRangeEnd w:id="11"/>
      <w:r w:rsidR="00F40A1C">
        <w:rPr>
          <w:rStyle w:val="CommentReference"/>
          <w:rFonts w:ascii="Times New Roman" w:hAnsi="Times New Roman"/>
        </w:rPr>
        <w:commentReference w:id="11"/>
      </w:r>
    </w:p>
    <w:p w14:paraId="1AC2B475" w14:textId="7CCDFA30" w:rsidR="005714D3" w:rsidRDefault="00C4077D" w:rsidP="008C226F">
      <w:pPr>
        <w:spacing w:line="480" w:lineRule="auto"/>
        <w:ind w:firstLine="720"/>
        <w:contextualSpacing/>
        <w:rPr>
          <w:ins w:id="12" w:author="Microsoft Office User" w:date="2018-01-13T19:27:00Z"/>
        </w:rPr>
      </w:pPr>
      <w:commentRangeStart w:id="13"/>
      <w:r>
        <w:t>Over</w:t>
      </w:r>
      <w:commentRangeEnd w:id="13"/>
      <w:r w:rsidR="00571A1C">
        <w:rPr>
          <w:rStyle w:val="CommentReference"/>
          <w:rFonts w:ascii="Times New Roman" w:hAnsi="Times New Roman"/>
        </w:rPr>
        <w:commentReference w:id="13"/>
      </w:r>
      <w:r>
        <w:t xml:space="preserve">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ins w:id="14" w:author="Microsoft Office User" w:date="2018-01-13T19:56:00Z">
        <w:r w:rsidR="001F49D0">
          <w:instrText xml:space="preserve"> ADDIN ZOTERO_ITEM CSL_CITATION {"citationID":"NJFXbKXh","properties":{"formattedCitation":"(NOAA 2016; FAO 2003; Marine Strategy Framework Directive 2008)","plainCitation":"(NOAA 2016; FAO 2003; Marine Strategy Framework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Scholar","author":[{"family":"Marine Strategy Framework Directive","given":""}],"issued":{"date-parts":[["2008"]]}}}],"schema":"https://github.com/citation-style-language/schema/raw/master/csl-citation.json"} </w:instrText>
        </w:r>
      </w:ins>
      <w:del w:id="15" w:author="Microsoft Office User" w:date="2018-01-13T19:56:00Z">
        <w:r w:rsidR="00ED576B" w:rsidDel="001F49D0">
          <w:delInstrText xml:space="preserve"> ADDIN ZOTERO_ITEM CSL_CITATION {"citationID":"NJFXbKXh","properties":{"formattedCitation":"(NOAA 2016; FAO 2003; Directive 2008)","plainCitation":"(NOAA 2016; FAO 2003;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delInstrText>
        </w:r>
      </w:del>
      <w:r w:rsidR="00CA2F7C">
        <w:fldChar w:fldCharType="separate"/>
      </w:r>
      <w:ins w:id="16" w:author="Microsoft Office User" w:date="2018-01-13T19:56:00Z">
        <w:r w:rsidR="001F49D0">
          <w:rPr>
            <w:noProof/>
          </w:rPr>
          <w:t>(NOAA 2016; FAO 2003; Marine Strategy Framework Directive 2008)</w:t>
        </w:r>
      </w:ins>
      <w:del w:id="17" w:author="Microsoft Office User" w:date="2018-01-13T19:56:00Z">
        <w:r w:rsidR="0058349C" w:rsidRPr="001F49D0" w:rsidDel="001F49D0">
          <w:rPr>
            <w:noProof/>
          </w:rPr>
          <w:delText>(NOAA 2016; FAO 2003; Directive 2008)</w:delText>
        </w:r>
      </w:del>
      <w:r w:rsidR="00CA2F7C">
        <w:fldChar w:fldCharType="end"/>
      </w:r>
      <w:r w:rsidR="005E1E6A">
        <w:t xml:space="preserve">. </w:t>
      </w:r>
      <w:ins w:id="18" w:author="Microsoft Office User" w:date="2017-10-30T11:00:00Z">
        <w:r w:rsidR="00B048F9">
          <w:t xml:space="preserve">Despite these policy shifts, </w:t>
        </w:r>
      </w:ins>
      <w:del w:id="19" w:author="Microsoft Office User" w:date="2017-10-30T11:00:00Z">
        <w:r w:rsidR="005E1E6A" w:rsidDel="00B048F9">
          <w:delText>Even though there is general agreement surrounding such policies</w:delText>
        </w:r>
        <w:r w:rsidR="005D0FB5" w:rsidDel="00B048F9">
          <w:delText>,</w:delText>
        </w:r>
      </w:del>
      <w:ins w:id="20" w:author="Microsoft Office User" w:date="2017-10-30T11:00:00Z">
        <w:r w:rsidR="00B048F9">
          <w:t xml:space="preserve">many have argued that </w:t>
        </w:r>
      </w:ins>
      <w:r w:rsidR="005D0FB5">
        <w:t xml:space="preserve"> </w:t>
      </w:r>
      <w:r w:rsidR="002B3005">
        <w:t>the practice</w:t>
      </w:r>
      <w:r w:rsidR="005D0FB5">
        <w:t xml:space="preserve"> of EBFM </w:t>
      </w:r>
      <w:r w:rsidR="002B3005">
        <w:t xml:space="preserve">has </w:t>
      </w:r>
      <w:del w:id="21" w:author="Microsoft Office User" w:date="2017-10-30T11:01:00Z">
        <w:r w:rsidR="0058349C" w:rsidDel="00B048F9">
          <w:delText xml:space="preserve">often </w:delText>
        </w:r>
      </w:del>
      <w:r w:rsidR="002B3005">
        <w:t xml:space="preserve">lagged </w:t>
      </w:r>
      <w:r w:rsidR="00BF0F4F">
        <w:fldChar w:fldCharType="begin"/>
      </w:r>
      <w:r w:rsidR="00ED576B">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ins w:id="22" w:author="Microsoft Office User" w:date="2018-01-13T19:56:00Z">
        <w:r w:rsidR="001F49D0">
          <w:rPr>
            <w:noProof/>
          </w:rPr>
          <w:t>(Essington et al. 2016; Arkema, Abramson, and Dewsbury 2006; Berkes 2012; Cowan et al. 2012; Pitcher et al. 2009)</w:t>
        </w:r>
      </w:ins>
      <w:del w:id="23" w:author="Microsoft Office User" w:date="2018-01-13T19:56:00Z">
        <w:r w:rsidR="00A868D9" w:rsidRPr="001F49D0" w:rsidDel="001F49D0">
          <w:rPr>
            <w:noProof/>
          </w:rPr>
          <w:delText>(Essington et al. 2016; Arkema, Abramson, and Dewsbury 2006; Berkes 2012; Cowan et al. 2012; Pitcher et al. 2009)</w:delText>
        </w:r>
      </w:del>
      <w:r w:rsidR="00BF0F4F">
        <w:fldChar w:fldCharType="end"/>
      </w:r>
      <w:r w:rsidR="00BA69BA">
        <w:t xml:space="preserve">. </w:t>
      </w:r>
      <w:r w:rsidR="005D0FB5">
        <w:t xml:space="preserve"> </w:t>
      </w:r>
      <w:r w:rsidR="000D15DA">
        <w:t>Some</w:t>
      </w:r>
      <w:ins w:id="24" w:author="Microsoft Office User" w:date="2017-10-30T11:01:00Z">
        <w:r w:rsidR="00B048F9">
          <w:t xml:space="preserve"> </w:t>
        </w:r>
      </w:ins>
      <w:ins w:id="25" w:author="Microsoft Office User" w:date="2017-12-22T10:56:00Z">
        <w:r w:rsidR="005A490D">
          <w:t>suggest</w:t>
        </w:r>
      </w:ins>
      <w:ins w:id="26" w:author="Microsoft Office User" w:date="2017-10-30T11:01:00Z">
        <w:r w:rsidR="00B048F9">
          <w:t xml:space="preserve"> that </w:t>
        </w:r>
      </w:ins>
      <w:del w:id="27" w:author="Microsoft Office User" w:date="2017-10-30T11:02:00Z">
        <w:r w:rsidR="000D15DA" w:rsidDel="00B048F9">
          <w:delText xml:space="preserve"> p</w:delText>
        </w:r>
        <w:r w:rsidR="00A42946" w:rsidDel="00B048F9">
          <w:delText>urported b</w:delText>
        </w:r>
        <w:r w:rsidR="005D0FB5" w:rsidDel="00B048F9">
          <w:delText xml:space="preserve">arriers to </w:delText>
        </w:r>
        <w:r w:rsidR="005863EE" w:rsidDel="00B048F9">
          <w:delText>implementing</w:delText>
        </w:r>
        <w:r w:rsidR="002B3005" w:rsidDel="00B048F9">
          <w:delText xml:space="preserve"> </w:delText>
        </w:r>
        <w:r w:rsidR="005D0FB5" w:rsidDel="00B048F9">
          <w:delText xml:space="preserve">EBFM </w:delText>
        </w:r>
        <w:r w:rsidR="000D15DA" w:rsidDel="00B048F9">
          <w:delText xml:space="preserve">have </w:delText>
        </w:r>
        <w:r w:rsidR="003507F2" w:rsidDel="00B048F9">
          <w:delText>include</w:delText>
        </w:r>
        <w:r w:rsidR="000D15DA" w:rsidDel="00B048F9">
          <w:delText>d</w:delText>
        </w:r>
        <w:r w:rsidR="007515B5" w:rsidDel="00B048F9">
          <w:delText xml:space="preserve"> </w:delText>
        </w:r>
      </w:del>
      <w:r w:rsidR="00E33971">
        <w:t xml:space="preserve">lags </w:t>
      </w:r>
      <w:del w:id="28" w:author="Microsoft Office User" w:date="2017-10-30T11:02:00Z">
        <w:r w:rsidR="00E33971" w:rsidDel="00B048F9">
          <w:delText xml:space="preserve">associated </w:delText>
        </w:r>
      </w:del>
      <w:ins w:id="29" w:author="Microsoft Office User" w:date="2017-10-30T11:04:00Z">
        <w:r w:rsidR="00D21537">
          <w:t>are caused by a</w:t>
        </w:r>
      </w:ins>
      <w:del w:id="30" w:author="Microsoft Office User" w:date="2017-10-30T11:02:00Z">
        <w:r w:rsidR="00E33971" w:rsidDel="00B048F9">
          <w:delText xml:space="preserve">with </w:delText>
        </w:r>
      </w:del>
      <w:ins w:id="31" w:author="Microsoft Office User" w:date="2017-10-30T11:02:00Z">
        <w:r w:rsidR="00B048F9">
          <w:t xml:space="preserve"> need to </w:t>
        </w:r>
      </w:ins>
      <w:r w:rsidR="00E33971">
        <w:t>develop</w:t>
      </w:r>
      <w:ins w:id="32" w:author="Microsoft Office User" w:date="2017-10-30T11:02:00Z">
        <w:r w:rsidR="00B048F9">
          <w:t xml:space="preserve"> new</w:t>
        </w:r>
      </w:ins>
      <w:del w:id="33" w:author="Microsoft Office User" w:date="2017-10-30T11:02:00Z">
        <w:r w:rsidR="00E33971" w:rsidDel="00B048F9">
          <w:delText>ing</w:delText>
        </w:r>
      </w:del>
      <w:r w:rsidR="00E33971">
        <w:t xml:space="preserve"> data </w:t>
      </w:r>
      <w:ins w:id="34" w:author="Microsoft Office User" w:date="2017-10-30T11:02:00Z">
        <w:r w:rsidR="00B048F9">
          <w:t>sources</w:t>
        </w:r>
      </w:ins>
      <w:del w:id="35" w:author="Microsoft Office User" w:date="2017-10-30T11:02:00Z">
        <w:r w:rsidR="00E33971" w:rsidDel="00B048F9">
          <w:delText>collection</w:delText>
        </w:r>
      </w:del>
      <w:r w:rsidR="00E33971">
        <w:t>, analytical tool</w:t>
      </w:r>
      <w:ins w:id="36" w:author="Microsoft Office User" w:date="2017-10-30T11:03:00Z">
        <w:r w:rsidR="00B048F9">
          <w:t>s</w:t>
        </w:r>
      </w:ins>
      <w:r w:rsidR="00E33971">
        <w:t xml:space="preserve">, and models </w:t>
      </w:r>
      <w:r w:rsidR="00E33971">
        <w:fldChar w:fldCharType="begin"/>
      </w:r>
      <w:ins w:id="37" w:author="Microsoft Office User" w:date="2018-01-13T19:56:00Z">
        <w:r w:rsidR="001F49D0">
          <w:instrText xml:space="preserve"> ADDIN ZOTERO_ITEM CSL_CITATION {"citationID":"8GCqjLsD","properties":{"formattedCitation":"(Ray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ins>
      <w:del w:id="38" w:author="Microsoft Office User" w:date="2018-01-13T19:56:00Z">
        <w:r w:rsidR="00CD47D7" w:rsidDel="001F49D0">
          <w:delInstrText xml:space="preserve"> ADDIN ZOTERO_ITEM CSL_CITATION {"citationID":"FXeTmXMU","properties":{"formattedCitation":"(Ray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delInstrText>
        </w:r>
      </w:del>
      <w:r w:rsidR="00E33971">
        <w:fldChar w:fldCharType="separate"/>
      </w:r>
      <w:ins w:id="39" w:author="Microsoft Office User" w:date="2018-01-13T19:56:00Z">
        <w:r w:rsidR="001F49D0">
          <w:rPr>
            <w:noProof/>
          </w:rPr>
          <w:t>(</w:t>
        </w:r>
        <w:r w:rsidR="001F49D0" w:rsidRPr="001F49D0">
          <w:rPr>
            <w:noProof/>
            <w:highlight w:val="yellow"/>
            <w:rPrChange w:id="40" w:author="Microsoft Office User" w:date="2018-01-13T19:57:00Z">
              <w:rPr>
                <w:noProof/>
              </w:rPr>
            </w:rPrChange>
          </w:rPr>
          <w:t>Ray Hilborn</w:t>
        </w:r>
        <w:r w:rsidR="001F49D0">
          <w:rPr>
            <w:noProof/>
          </w:rPr>
          <w:t xml:space="preserve"> 2011; Cowan et al. 2012)</w:t>
        </w:r>
      </w:ins>
      <w:del w:id="41" w:author="Microsoft Office User" w:date="2018-01-13T19:56:00Z">
        <w:r w:rsidR="00CD47D7" w:rsidRPr="001F49D0" w:rsidDel="001F49D0">
          <w:rPr>
            <w:noProof/>
          </w:rPr>
          <w:delText>(Ray Hilborn 2011; Cowan et al. 2012)</w:delText>
        </w:r>
      </w:del>
      <w:r w:rsidR="00E33971">
        <w:fldChar w:fldCharType="end"/>
      </w:r>
      <w:r w:rsidR="00E33971">
        <w:t xml:space="preserve"> and a </w:t>
      </w:r>
      <w:del w:id="42" w:author="Microsoft Office User" w:date="2017-10-30T11:03:00Z">
        <w:r w:rsidR="003208B8" w:rsidDel="00B048F9">
          <w:delText xml:space="preserve">remaining </w:delText>
        </w:r>
      </w:del>
      <w:r w:rsidR="00E33971">
        <w:t xml:space="preserve">need for institutional and governance </w:t>
      </w:r>
      <w:r w:rsidR="003208B8">
        <w:t>changes</w:t>
      </w:r>
      <w:r w:rsidR="00E33971">
        <w:t xml:space="preserve"> to support EBFM </w:t>
      </w:r>
      <w:r w:rsidR="00E33971">
        <w:fldChar w:fldCharType="begin"/>
      </w:r>
      <w:r w:rsidR="00CD47D7">
        <w:instrText xml:space="preserve"> ADDIN ZOTERO_ITEM CSL_CITATION {"citationID":"rl1rDybh","properties":{"formattedCitation":"(Leslie et al. 2015; Ray Hilborn 2011; Olsson, Folke, and Hughes 2008)","plainCitation":"(Leslie et al. 2015; Ray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ins w:id="43" w:author="Microsoft Office User" w:date="2018-01-13T19:56:00Z">
        <w:r w:rsidR="001F49D0">
          <w:rPr>
            <w:noProof/>
          </w:rPr>
          <w:t>(Leslie et al. 2015; Ray Hilborn 2011; Olsson, Folke, and Hughes 2008)</w:t>
        </w:r>
      </w:ins>
      <w:del w:id="44" w:author="Microsoft Office User" w:date="2018-01-13T19:56:00Z">
        <w:r w:rsidR="00CD47D7" w:rsidRPr="001F49D0" w:rsidDel="001F49D0">
          <w:rPr>
            <w:noProof/>
          </w:rPr>
          <w:delText>(Leslie et al. 2015; Ray Hilborn 2011; Olsson, Folke, and Hughes 2008)</w:delText>
        </w:r>
      </w:del>
      <w:r w:rsidR="00E33971">
        <w:fldChar w:fldCharType="end"/>
      </w:r>
      <w:r w:rsidR="00E44ED4">
        <w:t xml:space="preserve">. </w:t>
      </w:r>
      <w:r w:rsidR="006F3B68">
        <w:t xml:space="preserve"> </w:t>
      </w:r>
    </w:p>
    <w:p w14:paraId="61720755" w14:textId="0873ADDA" w:rsidR="005D0FB5" w:rsidRDefault="00E44ED4" w:rsidP="008C226F">
      <w:pPr>
        <w:spacing w:line="480" w:lineRule="auto"/>
        <w:ind w:firstLine="720"/>
        <w:contextualSpacing/>
      </w:pPr>
      <w:r>
        <w:t>H</w:t>
      </w:r>
      <w:r w:rsidR="00A42946">
        <w:t>owever</w:t>
      </w:r>
      <w:ins w:id="45" w:author="Microsoft Office User" w:date="2018-01-13T19:28:00Z">
        <w:r w:rsidR="005714D3">
          <w:t>,</w:t>
        </w:r>
      </w:ins>
      <w:r w:rsidR="00A42946">
        <w:t xml:space="preserve"> 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ins w:id="46" w:author="Microsoft Office User" w:date="2018-01-13T19:56:00Z">
        <w:r w:rsidR="001F49D0">
          <w:rPr>
            <w:noProof/>
          </w:rPr>
          <w:t>(2015a)</w:t>
        </w:r>
      </w:ins>
      <w:del w:id="47" w:author="Microsoft Office User" w:date="2018-01-13T19:56:00Z">
        <w:r w:rsidR="003F0F98" w:rsidRPr="001F49D0" w:rsidDel="001F49D0">
          <w:rPr>
            <w:noProof/>
          </w:rPr>
          <w:delText>(2015a)</w:delText>
        </w:r>
      </w:del>
      <w:r w:rsidR="00A42946">
        <w:fldChar w:fldCharType="end"/>
      </w:r>
      <w:r w:rsidR="00A42946">
        <w:t xml:space="preserve"> </w:t>
      </w:r>
      <w:r>
        <w:t>argue that the</w:t>
      </w:r>
      <w:r w:rsidR="00B82E39">
        <w:t>se</w:t>
      </w:r>
      <w:r>
        <w:t xml:space="preserve"> challenges to EBFM </w:t>
      </w:r>
      <w:r w:rsidR="00B82E39">
        <w:t xml:space="preserve">have </w:t>
      </w:r>
      <w:ins w:id="48" w:author="Microsoft Office User" w:date="2017-12-22T10:57:00Z">
        <w:r w:rsidR="005A490D">
          <w:t xml:space="preserve">largely </w:t>
        </w:r>
      </w:ins>
      <w:r w:rsidR="00B82E39">
        <w:t xml:space="preserve">been </w:t>
      </w:r>
      <w:r w:rsidR="00E33971">
        <w:t>re</w:t>
      </w:r>
      <w:r w:rsidR="00B82E39">
        <w:t xml:space="preserve">solved in developed countries, and now persist </w:t>
      </w:r>
      <w:r w:rsidR="00AA7A17">
        <w:t xml:space="preserve">only </w:t>
      </w:r>
      <w:r w:rsidR="00B82E39">
        <w:t>as “myths”</w:t>
      </w:r>
      <w:ins w:id="49" w:author="Microsoft Office User" w:date="2018-01-13T19:28:00Z">
        <w:r w:rsidR="00B334C6">
          <w:t>.  At least in the U.S.</w:t>
        </w:r>
        <w:r w:rsidR="005714D3">
          <w:t xml:space="preserve"> fisheries management system, </w:t>
        </w:r>
      </w:ins>
      <w:ins w:id="50" w:author="Microsoft Office User" w:date="2018-01-13T19:30:00Z">
        <w:r w:rsidR="00B334C6">
          <w:t xml:space="preserve">decision-makers and stakeholders </w:t>
        </w:r>
      </w:ins>
      <w:ins w:id="51" w:author="Microsoft Office User" w:date="2018-01-13T19:57:00Z">
        <w:r w:rsidR="001F49D0">
          <w:t xml:space="preserve">in several regions </w:t>
        </w:r>
      </w:ins>
      <w:ins w:id="52" w:author="Microsoft Office User" w:date="2018-01-13T19:30:00Z">
        <w:r w:rsidR="00B334C6">
          <w:t xml:space="preserve">are open to these ideas </w:t>
        </w:r>
      </w:ins>
      <w:ins w:id="53" w:author="Microsoft Office User" w:date="2018-01-13T19:57:00Z">
        <w:r w:rsidR="001F49D0">
          <w:fldChar w:fldCharType="begin"/>
        </w:r>
        <w:r w:rsidR="001F49D0">
          <w:instrText xml:space="preserve"> ADDIN ZOTERO_ITEM CSL_CITATION {"citationID":"tO3w7zIq","properties":{"formattedCitation":"(Biedron and Knuth 2016)","plainCitation":"(Biedron and Knuth 2016)"},"citationItems":[{"id":6320,"uris":["http://zotero.org/users/1951115/items/JV3WCX32"],"uri":["http://zotero.org/users/1951115/items/JV3WCX32"],"itemData":{"id":6320,"type":"article-journal","title":"Toward shared understandings of ecosystem-based fisheries management among fishery management councils and stakeholders in the U.S. Mid-Atlantic and New England regions","container-title":"Marine Policy","page":"40-48","volume":"70","issue":"Supplement C","source":"ScienceDirect","abstract":"Ecosystem-based fisheries management (EBFM) is often discussed by fisheries managers and stakeholders as a potential goal. EBFM is based on a multi-species approach, which varies significantly from the single species fisheries management (SSFM) approach currently practiced under the U.S. Magnuson-Stevens Fishery Conservation and Management Act (MSFCMA). EBFM is “holistic” and considers “all factors,” but it is impossible for management to incorporate all factors into EBFM. This study sought to improve understanding of factors contributing to or preventing progress toward EBFM implementation in the Mid-Atlantic Fishery Management Council (MAFMC) and New England Fishery Management Council (NEFMC), focusing on Council member and stakeholder beliefs, attitudes, and mutual understanding. Objectives included determining mutual understanding between MAFMC and NEFMC members and stakeholders about EBFM and identifying MAFMC and NEFMC member and stakeholder preferences for EBFM definitions, practices, and outcomes, and prioritizing which aspects of EBFM managers and stakeholders find most important. Stakeholders included commercial fishermen, recreational anglers, nongovernmental organization (NGO) leaders, and Scientific and Statistical Committee (SSC) members. Over 1000 survey responses about EBFM from council members and stakeholders in the Mid-Atlantic (MA) and New England (NE) regions were analyzed. The Coorientation Model was used to characterize understanding between the Council and fisheries-related stakeholder groups. For the MA and NE regions, most stakeholders agreed on definitions, practices, and possible outcomes for EBFM. Results suggest that most Council members and stakeholders in the MA and NE regions support a change from SSFM to EBFM at an incremental, intermediate, or complete, gradual (5–10 years) pace. The application of the Coorientation Model to EBFM and the fishery management councils provided insights into how an improved understanding of the attitudes, beliefs, and mutual comprehension of Council members and stakeholder groups could potentially facilitate the implementation of EBFM. Council members and stakeholders responded similarly to, and Council members correctly predicted stakeholder responses about, EBFM definitions, practices, and outcomes. These findings suggest that Council member and stakeholder agreement and understanding are not barriers to MAFMC and NEFMC adoption of EBFM.","DOI":"10.1016/j.marpol.2016.04.010","ISSN":"0308-597X","journalAbbreviation":"Marine Policy","author":[{"family":"Biedron","given":"Ingrid S."},{"family":"Knuth","given":"Barbara A."}],"issued":{"date-parts":[["2016",8,1]]}}}],"schema":"https://github.com/citation-style-language/schema/raw/master/csl-citation.json"} </w:instrText>
        </w:r>
      </w:ins>
      <w:r w:rsidR="001F49D0">
        <w:fldChar w:fldCharType="separate"/>
      </w:r>
      <w:ins w:id="54" w:author="Microsoft Office User" w:date="2018-01-13T19:57:00Z">
        <w:r w:rsidR="001F49D0">
          <w:rPr>
            <w:noProof/>
          </w:rPr>
          <w:t>(Biedron and Knuth 2016)</w:t>
        </w:r>
        <w:r w:rsidR="001F49D0">
          <w:fldChar w:fldCharType="end"/>
        </w:r>
      </w:ins>
      <w:ins w:id="55" w:author="Microsoft Office User" w:date="2018-01-13T19:30:00Z">
        <w:r w:rsidR="00B334C6">
          <w:t xml:space="preserve">.  One key challenge that does remain is that of </w:t>
        </w:r>
      </w:ins>
      <w:ins w:id="56" w:author="Microsoft Office User" w:date="2018-01-13T19:31:00Z">
        <w:r w:rsidR="00B334C6">
          <w:t>communication</w:t>
        </w:r>
      </w:ins>
      <w:ins w:id="57" w:author="Microsoft Office User" w:date="2018-01-13T19:30:00Z">
        <w:r w:rsidR="00B334C6">
          <w:t xml:space="preserve"> </w:t>
        </w:r>
      </w:ins>
      <w:ins w:id="58" w:author="Microsoft Office User" w:date="2018-01-13T19:31:00Z">
        <w:r w:rsidR="00B334C6">
          <w:t>about and definition of EBFM.  Some authors have said that EBFM is just “good practice</w:t>
        </w:r>
      </w:ins>
      <w:ins w:id="59" w:author="Microsoft Office User" w:date="2018-01-13T19:32:00Z">
        <w:r w:rsidR="00B334C6">
          <w:t xml:space="preserve">” in many cases.  In these </w:t>
        </w:r>
        <w:r w:rsidR="00B334C6">
          <w:lastRenderedPageBreak/>
          <w:t xml:space="preserve">cases, perhaps more EBFM is occurring than has received attention because they may be </w:t>
        </w:r>
      </w:ins>
      <w:proofErr w:type="spellStart"/>
      <w:ins w:id="60" w:author="Microsoft Office User" w:date="2018-01-13T19:33:00Z">
        <w:r w:rsidR="00B334C6">
          <w:t>mis</w:t>
        </w:r>
        <w:proofErr w:type="spellEnd"/>
        <w:r w:rsidR="00B334C6">
          <w:t xml:space="preserve">-categorized </w:t>
        </w:r>
      </w:ins>
      <w:ins w:id="61" w:author="Microsoft Office User" w:date="2018-01-13T19:32:00Z">
        <w:r w:rsidR="00B334C6">
          <w:t>as conventional management</w:t>
        </w:r>
      </w:ins>
      <w:ins w:id="62" w:author="Microsoft Office User" w:date="2018-01-13T19:33:00Z">
        <w:r w:rsidR="00B334C6">
          <w:t>.</w:t>
        </w:r>
      </w:ins>
      <w:del w:id="63" w:author="Microsoft Office User" w:date="2018-01-13T19:28:00Z">
        <w:r w:rsidR="00B82E39" w:rsidDel="005714D3">
          <w:delText xml:space="preserve">. </w:delText>
        </w:r>
      </w:del>
    </w:p>
    <w:p w14:paraId="395DF688" w14:textId="0853F499" w:rsidR="003418B3" w:rsidRDefault="00B334C6" w:rsidP="001F49D0">
      <w:pPr>
        <w:spacing w:line="480" w:lineRule="auto"/>
        <w:ind w:firstLine="720"/>
        <w:contextualSpacing/>
      </w:pPr>
      <w:ins w:id="64" w:author="Microsoft Office User" w:date="2018-01-13T19:34:00Z">
        <w:r>
          <w:t xml:space="preserve">One area of active </w:t>
        </w:r>
      </w:ins>
      <w:moveToRangeStart w:id="65" w:author="Microsoft Office User" w:date="2017-10-30T16:01:00Z" w:name="move497142629"/>
      <w:moveTo w:id="66" w:author="Microsoft Office User" w:date="2017-10-30T16:01:00Z">
        <w:del w:id="67" w:author="Microsoft Office User" w:date="2017-10-30T16:01:00Z">
          <w:r w:rsidR="00271816" w:rsidDel="00271816">
            <w:delText>A</w:delText>
          </w:r>
        </w:del>
        <w:del w:id="68" w:author="Microsoft Office User" w:date="2018-01-13T19:34:00Z">
          <w:r w:rsidR="00271816" w:rsidDel="00B334C6">
            <w:delText xml:space="preserve"> growing body of </w:delText>
          </w:r>
        </w:del>
        <w:del w:id="69" w:author="Microsoft Office User" w:date="2017-10-30T16:02:00Z">
          <w:r w:rsidR="00271816" w:rsidDel="00271816">
            <w:delText>work</w:delText>
          </w:r>
        </w:del>
      </w:moveTo>
      <w:ins w:id="70" w:author="Microsoft Office User" w:date="2017-10-30T16:02:00Z">
        <w:r w:rsidR="00271816">
          <w:t xml:space="preserve">research </w:t>
        </w:r>
      </w:ins>
      <w:ins w:id="71" w:author="Microsoft Office User" w:date="2018-01-13T19:35:00Z">
        <w:r>
          <w:t xml:space="preserve">that </w:t>
        </w:r>
      </w:ins>
      <w:ins w:id="72" w:author="Microsoft Office User" w:date="2017-10-30T16:02:00Z">
        <w:r w:rsidR="00271816">
          <w:t>has</w:t>
        </w:r>
      </w:ins>
      <w:moveTo w:id="73" w:author="Microsoft Office User" w:date="2017-10-30T16:01:00Z">
        <w:r w:rsidR="00271816">
          <w:t xml:space="preserve"> extend</w:t>
        </w:r>
      </w:moveTo>
      <w:ins w:id="74" w:author="Microsoft Office User" w:date="2017-10-30T16:02:00Z">
        <w:r w:rsidR="00271816">
          <w:t>ed</w:t>
        </w:r>
      </w:ins>
      <w:ins w:id="75" w:author="Microsoft Office User" w:date="2018-01-13T19:35:00Z">
        <w:r>
          <w:t xml:space="preserve"> conventional management approaches is </w:t>
        </w:r>
      </w:ins>
      <w:moveTo w:id="76" w:author="Microsoft Office User" w:date="2017-10-30T16:01:00Z">
        <w:del w:id="77" w:author="Microsoft Office User" w:date="2017-10-30T16:02:00Z">
          <w:r w:rsidR="00271816" w:rsidDel="00271816">
            <w:delText>s</w:delText>
          </w:r>
        </w:del>
        <w:del w:id="78" w:author="Microsoft Office User" w:date="2018-01-13T19:35:00Z">
          <w:r w:rsidR="00271816" w:rsidDel="00B334C6">
            <w:delText xml:space="preserve"> </w:delText>
          </w:r>
        </w:del>
      </w:moveTo>
      <w:ins w:id="79" w:author="Microsoft Office User" w:date="2018-01-13T19:35:00Z">
        <w:r>
          <w:t>the data and models used for stock assessment</w:t>
        </w:r>
      </w:ins>
      <w:moveTo w:id="80" w:author="Microsoft Office User" w:date="2017-10-30T16:01:00Z">
        <w:del w:id="81" w:author="Microsoft Office User" w:date="2018-01-13T19:35:00Z">
          <w:r w:rsidR="00271816" w:rsidDel="00B334C6">
            <w:delText xml:space="preserve">the scope of </w:delText>
          </w:r>
        </w:del>
      </w:moveTo>
      <w:ins w:id="82" w:author="Microsoft Office User" w:date="2017-10-30T16:03:00Z">
        <w:r w:rsidR="00C12307">
          <w:t>.</w:t>
        </w:r>
      </w:ins>
      <w:moveTo w:id="83" w:author="Microsoft Office User" w:date="2017-10-30T16:01:00Z">
        <w:del w:id="84" w:author="Microsoft Office User" w:date="2017-10-30T16:07:00Z">
          <w:r w:rsidR="00271816" w:rsidDel="00A762F8">
            <w:delText xml:space="preserve">stock assessment </w:delText>
          </w:r>
        </w:del>
        <w:del w:id="85" w:author="Microsoft Office User" w:date="2017-10-30T16:05:00Z">
          <w:r w:rsidR="00271816" w:rsidDel="00A762F8">
            <w:delText>modelling tools to</w:delText>
          </w:r>
        </w:del>
        <w:del w:id="86" w:author="Microsoft Office User" w:date="2017-10-30T16:07:00Z">
          <w:r w:rsidR="00271816" w:rsidDel="00A762F8">
            <w:delText xml:space="preserve"> include ecosystem considerations such as environmental relationships or predation mortality </w:delText>
          </w:r>
          <w:r w:rsidR="00271816" w:rsidDel="00A762F8">
            <w:fldChar w:fldCharType="begin"/>
          </w:r>
          <w:r w:rsidR="00271816" w:rsidDel="00A762F8">
            <w:del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delInstrText>
          </w:r>
          <w:r w:rsidR="00271816" w:rsidDel="00A762F8">
            <w:fldChar w:fldCharType="separate"/>
          </w:r>
          <w:r w:rsidR="00271816" w:rsidDel="00A762F8">
            <w:rPr>
              <w:noProof/>
            </w:rPr>
            <w:delText>(Maunder and Watters 2003; Methot and Wetzel 2013; Kuparinen et al. 2012)</w:delText>
          </w:r>
          <w:r w:rsidR="00271816" w:rsidDel="00A762F8">
            <w:fldChar w:fldCharType="end"/>
          </w:r>
          <w:r w:rsidR="00271816" w:rsidDel="00A762F8">
            <w:delText>.</w:delText>
          </w:r>
        </w:del>
      </w:moveTo>
      <w:moveToRangeEnd w:id="65"/>
      <w:ins w:id="87" w:author="Microsoft Office User" w:date="2017-10-30T16:07:00Z">
        <w:r w:rsidR="00A762F8">
          <w:t xml:space="preserve"> </w:t>
        </w:r>
      </w:ins>
      <w:ins w:id="88" w:author="Microsoft Office User" w:date="2017-12-22T10:58:00Z">
        <w:r w:rsidR="005A490D">
          <w:t xml:space="preserve">In most developed countries, </w:t>
        </w:r>
      </w:ins>
      <w:ins w:id="89" w:author="Microsoft Office User" w:date="2018-01-13T19:36:00Z">
        <w:r>
          <w:t xml:space="preserve">many </w:t>
        </w:r>
      </w:ins>
      <w:ins w:id="90" w:author="Microsoft Office User" w:date="2017-12-22T10:58:00Z">
        <w:r w:rsidR="005A490D">
          <w:t>fisheries are managed by setting effort or output controls that are adapted based on stock assessments</w:t>
        </w:r>
      </w:ins>
      <w:ins w:id="91" w:author="Microsoft Office User" w:date="2018-01-13T19:38:00Z">
        <w:r w:rsidR="00B71561">
          <w:t>.</w:t>
        </w:r>
      </w:ins>
      <w:ins w:id="92" w:author="Microsoft Office User" w:date="2017-12-22T10:58:00Z">
        <w:r w:rsidR="005A490D">
          <w:t xml:space="preserve"> </w:t>
        </w:r>
      </w:ins>
      <w:commentRangeStart w:id="93"/>
      <w:del w:id="94" w:author="Microsoft Office User" w:date="2018-01-13T19:38:00Z">
        <w:r w:rsidR="00575AB7" w:rsidDel="00B71561">
          <w:delText>Stock</w:delText>
        </w:r>
        <w:commentRangeEnd w:id="93"/>
        <w:r w:rsidR="00D53BB8" w:rsidDel="00B71561">
          <w:rPr>
            <w:rStyle w:val="CommentReference"/>
            <w:rFonts w:ascii="Times New Roman" w:hAnsi="Times New Roman"/>
          </w:rPr>
          <w:commentReference w:id="93"/>
        </w:r>
        <w:r w:rsidR="00575AB7" w:rsidDel="00B71561">
          <w:delText xml:space="preserve"> assessments and the process surrounding their review and </w:delText>
        </w:r>
        <w:r w:rsidR="00A4415A" w:rsidDel="00B71561">
          <w:delText xml:space="preserve">use </w:delText>
        </w:r>
        <w:r w:rsidR="00575AB7" w:rsidDel="00B71561">
          <w:delText xml:space="preserve">by </w:delText>
        </w:r>
        <w:commentRangeStart w:id="95"/>
        <w:r w:rsidR="00575AB7" w:rsidDel="00B71561">
          <w:delText xml:space="preserve">regional fishery management councils </w:delText>
        </w:r>
        <w:commentRangeEnd w:id="95"/>
        <w:r w:rsidR="00A4415A" w:rsidDel="00B71561">
          <w:rPr>
            <w:rStyle w:val="CommentReference"/>
            <w:rFonts w:ascii="Times New Roman" w:hAnsi="Times New Roman"/>
          </w:rPr>
          <w:commentReference w:id="95"/>
        </w:r>
        <w:r w:rsidR="00575AB7" w:rsidDel="00B71561">
          <w:delText>are at the heart of fisheries management in the U</w:delText>
        </w:r>
        <w:r w:rsidR="006145F6" w:rsidDel="00B71561">
          <w:delText>nited States</w:delText>
        </w:r>
      </w:del>
      <w:del w:id="96" w:author="Microsoft Office User" w:date="2018-01-13T19:37:00Z">
        <w:r w:rsidR="006145F6" w:rsidDel="00B334C6">
          <w:delText xml:space="preserve"> and </w:delText>
        </w:r>
        <w:commentRangeStart w:id="97"/>
        <w:r w:rsidR="006145F6" w:rsidDel="00B334C6">
          <w:delText>other developed countries</w:delText>
        </w:r>
      </w:del>
      <w:commentRangeEnd w:id="97"/>
      <w:del w:id="98" w:author="Microsoft Office User" w:date="2018-01-13T19:38:00Z">
        <w:r w:rsidR="00A4415A" w:rsidDel="00B71561">
          <w:rPr>
            <w:rStyle w:val="CommentReference"/>
            <w:rFonts w:ascii="Times New Roman" w:hAnsi="Times New Roman"/>
          </w:rPr>
          <w:commentReference w:id="97"/>
        </w:r>
        <w:r w:rsidR="006145F6" w:rsidDel="00B71561">
          <w:delText xml:space="preserve">. </w:delText>
        </w:r>
      </w:del>
      <w:r w:rsidR="009F14B7">
        <w:t xml:space="preserve">Stock assessment models estimate </w:t>
      </w:r>
      <w:r w:rsidR="00A4415A">
        <w:t xml:space="preserve">stock status relative to reference points using </w:t>
      </w:r>
      <w:r w:rsidR="009F14B7">
        <w:t xml:space="preserve">data </w:t>
      </w:r>
      <w:r w:rsidR="00A4415A">
        <w:t xml:space="preserve">that may include </w:t>
      </w:r>
      <w:r w:rsidR="009F14B7">
        <w:t>catch and survey</w:t>
      </w:r>
      <w:r w:rsidR="00A4415A">
        <w:t xml:space="preserve"> time series, information on life history parameters,</w:t>
      </w:r>
      <w:r w:rsidR="009F14B7">
        <w:t xml:space="preserve"> and expert knowledge.  Output from these models inform decisions about annual catch limits, and as such they are subjected to a great deal of scrutiny from scientists, managers, and stakeholders. </w:t>
      </w:r>
      <w:moveFromRangeStart w:id="99" w:author="Microsoft Office User" w:date="2017-10-30T16:01:00Z" w:name="move497142629"/>
      <w:commentRangeStart w:id="100"/>
      <w:moveFrom w:id="101" w:author="Microsoft Office User" w:date="2017-10-30T16:01:00Z">
        <w:r w:rsidR="00996BDB" w:rsidDel="00271816">
          <w:t>A growing body of work extends the scope of</w:t>
        </w:r>
        <w:r w:rsidR="00784B8F" w:rsidDel="00271816">
          <w:t xml:space="preserve"> stock assessment modelling tools</w:t>
        </w:r>
        <w:r w:rsidR="00996BDB" w:rsidDel="00271816">
          <w:t xml:space="preserve"> to include ecosystem considerations such as environmental relationships or predation mortality </w:t>
        </w:r>
        <w:r w:rsidR="00996BDB" w:rsidDel="00271816">
          <w:fldChar w:fldCharType="begin"/>
        </w:r>
        <w:r w:rsidR="00ED576B" w:rsidDel="00271816">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rsidDel="00271816">
          <w:fldChar w:fldCharType="separate"/>
        </w:r>
        <w:r w:rsidR="00784B8F" w:rsidDel="00271816">
          <w:rPr>
            <w:noProof/>
          </w:rPr>
          <w:t>(Maunder and Watters 2003; Methot and Wetzel 2013; Kuparinen et al. 2012)</w:t>
        </w:r>
        <w:r w:rsidR="00996BDB" w:rsidDel="00271816">
          <w:fldChar w:fldCharType="end"/>
        </w:r>
        <w:r w:rsidR="00996BDB" w:rsidDel="00271816">
          <w:t xml:space="preserve">. </w:t>
        </w:r>
      </w:moveFrom>
      <w:moveFromRangeEnd w:id="99"/>
      <w:del w:id="102" w:author="Microsoft Office User" w:date="2018-01-13T19:41:00Z">
        <w:r w:rsidR="000D6B0B" w:rsidDel="008B283A">
          <w:delText xml:space="preserve">The stock assessment process is </w:delText>
        </w:r>
        <w:r w:rsidR="00575AB7" w:rsidDel="008B283A">
          <w:delText xml:space="preserve">only </w:delText>
        </w:r>
        <w:r w:rsidR="00784B8F" w:rsidDel="008B283A">
          <w:delText xml:space="preserve">one of many </w:delText>
        </w:r>
        <w:r w:rsidR="00575AB7" w:rsidDel="008B283A">
          <w:delText>way</w:delText>
        </w:r>
        <w:r w:rsidR="00784B8F" w:rsidDel="008B283A">
          <w:delText>s</w:delText>
        </w:r>
        <w:r w:rsidR="00575AB7" w:rsidDel="008B283A">
          <w:delText xml:space="preserve"> through which broader ecosystem considerations can </w:delText>
        </w:r>
        <w:r w:rsidR="00784B8F" w:rsidDel="008B283A">
          <w:delText>influence</w:delText>
        </w:r>
        <w:r w:rsidR="00575AB7" w:rsidDel="008B283A">
          <w:delText xml:space="preserve"> management</w:delText>
        </w:r>
        <w:r w:rsidR="00784B8F" w:rsidDel="008B283A">
          <w:delText xml:space="preserve"> decisions</w:delText>
        </w:r>
        <w:commentRangeStart w:id="103"/>
        <w:r w:rsidR="00784B8F" w:rsidDel="008B283A">
          <w:delText xml:space="preserve">. </w:delText>
        </w:r>
        <w:commentRangeEnd w:id="100"/>
        <w:r w:rsidR="00A4415A" w:rsidDel="008B283A">
          <w:rPr>
            <w:rStyle w:val="CommentReference"/>
            <w:rFonts w:ascii="Times New Roman" w:hAnsi="Times New Roman"/>
          </w:rPr>
          <w:commentReference w:id="100"/>
        </w:r>
      </w:del>
      <w:commentRangeEnd w:id="103"/>
      <w:ins w:id="104" w:author="Microsoft Office User" w:date="2018-01-13T19:41:00Z">
        <w:r w:rsidR="008B283A">
          <w:t xml:space="preserve"> </w:t>
        </w:r>
      </w:ins>
      <w:ins w:id="105" w:author="Microsoft Office User" w:date="2017-10-30T16:08:00Z">
        <w:r w:rsidR="00A762F8">
          <w:t xml:space="preserve">Expanded approaches for modelling fish population and estimating their status include ecosystem considerations such as environmental relationships or predation mortality </w:t>
        </w:r>
        <w:r w:rsidR="00A762F8">
          <w:fldChar w:fldCharType="begin"/>
        </w:r>
        <w:r w:rsidR="00A762F8">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A762F8">
          <w:fldChar w:fldCharType="separate"/>
        </w:r>
      </w:ins>
      <w:ins w:id="106" w:author="Microsoft Office User" w:date="2018-01-13T19:56:00Z">
        <w:r w:rsidR="001F49D0">
          <w:rPr>
            <w:noProof/>
          </w:rPr>
          <w:t>(Maunder and Watters 2003; Methot and Wetzel 2013; Kuparinen et al. 2012)</w:t>
        </w:r>
      </w:ins>
      <w:ins w:id="107" w:author="Microsoft Office User" w:date="2017-10-30T16:08:00Z">
        <w:r w:rsidR="00A762F8">
          <w:fldChar w:fldCharType="end"/>
        </w:r>
        <w:r w:rsidR="00A762F8">
          <w:t>.</w:t>
        </w:r>
      </w:ins>
      <w:r w:rsidR="00D53BB8">
        <w:rPr>
          <w:rStyle w:val="CommentReference"/>
          <w:rFonts w:ascii="Times New Roman" w:hAnsi="Times New Roman"/>
        </w:rPr>
        <w:commentReference w:id="103"/>
      </w:r>
      <w:ins w:id="108" w:author="Microsoft Office User" w:date="2017-10-30T16:08:00Z">
        <w:r w:rsidR="00A762F8">
          <w:t xml:space="preserve"> </w:t>
        </w:r>
      </w:ins>
      <w:ins w:id="109" w:author="Microsoft Office User" w:date="2017-10-30T16:09:00Z">
        <w:r w:rsidR="00A762F8">
          <w:t xml:space="preserve">However, we don’t know exactly how much of this published work has made it into assessment models used for management. </w:t>
        </w:r>
      </w:ins>
      <w:del w:id="110" w:author="Microsoft Office User" w:date="2017-10-30T16:10:00Z">
        <w:r w:rsidR="00575AB7" w:rsidDel="00A762F8">
          <w:delText xml:space="preserve">Here, we use stock assessments and the reports communicating their findings to managers as a microcosm to investigate progress towards implementing EBFM in the U.S. </w:delText>
        </w:r>
      </w:del>
    </w:p>
    <w:p w14:paraId="76C14847" w14:textId="6C2FA7B6"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rsidR="007F1C78">
        <w:t xml:space="preserve"> external</w:t>
      </w:r>
      <w:r>
        <w:t xml:space="preserve"> drivers of productivity</w:t>
      </w:r>
      <w:r w:rsidR="00F71093">
        <w:t xml:space="preserve"> </w:t>
      </w:r>
      <w:r w:rsidR="00F71093">
        <w:fldChar w:fldCharType="begin"/>
      </w:r>
      <w:r w:rsidR="00ED576B">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ins w:id="111" w:author="Microsoft Office User" w:date="2018-01-13T19:56:00Z">
        <w:r w:rsidR="001F49D0">
          <w:rPr>
            <w:noProof/>
          </w:rPr>
          <w:t>(Skern-Mauritzen et al. 2016)</w:t>
        </w:r>
      </w:ins>
      <w:del w:id="112" w:author="Microsoft Office User" w:date="2018-01-13T19:56:00Z">
        <w:r w:rsidR="00F71093" w:rsidRPr="001F49D0" w:rsidDel="001F49D0">
          <w:rPr>
            <w:noProof/>
          </w:rPr>
          <w:delText>(Skern-Mauritzen et al. 2016)</w:delText>
        </w:r>
      </w:del>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del w:id="113" w:author="Microsoft Office User" w:date="2017-10-30T16:12:00Z">
        <w:r w:rsidR="006B7935" w:rsidDel="007F10C1">
          <w:delText xml:space="preserve">We sought broader definitions </w:delText>
        </w:r>
        <w:commentRangeStart w:id="114"/>
        <w:r w:rsidR="006B7935" w:rsidDel="007F10C1">
          <w:delText>of both</w:delText>
        </w:r>
        <w:commentRangeEnd w:id="114"/>
        <w:r w:rsidR="007F1C78" w:rsidDel="007F10C1">
          <w:rPr>
            <w:rStyle w:val="CommentReference"/>
            <w:rFonts w:ascii="Times New Roman" w:hAnsi="Times New Roman"/>
          </w:rPr>
          <w:commentReference w:id="114"/>
        </w:r>
        <w:r w:rsidR="006B7935" w:rsidDel="007F10C1">
          <w:delText>.</w:delText>
        </w:r>
        <w:r w:rsidR="00284856" w:rsidDel="007F10C1">
          <w:delText xml:space="preserve"> </w:delText>
        </w:r>
      </w:del>
      <w:ins w:id="115" w:author="Microsoft Office User" w:date="2017-10-30T16:12:00Z">
        <w:r w:rsidR="007F10C1">
          <w:t xml:space="preserve">Any review of use of broader system information needs to identify all possible ways such information might be included in management advice in general, and stock assessments in particular.  On one end of the continuum is explicit inclusion of external parameters driving key population vital rates into assessment models.  On the other hand, is broader qualitative considerations that inform model development in unknown ways. </w:t>
        </w:r>
      </w:ins>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ins w:id="116" w:author="Microsoft Office User" w:date="2018-01-13T19:56:00Z">
        <w:r w:rsidR="001F49D0">
          <w:rPr>
            <w:noProof/>
          </w:rPr>
          <w:t>(2017)</w:t>
        </w:r>
      </w:ins>
      <w:del w:id="117" w:author="Microsoft Office User" w:date="2018-01-13T19:56:00Z">
        <w:r w:rsidR="001523D8" w:rsidRPr="001F49D0" w:rsidDel="001F49D0">
          <w:rPr>
            <w:noProof/>
          </w:rPr>
          <w:delText>(2017)</w:delText>
        </w:r>
      </w:del>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32343DAE"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7F1C78">
        <w:t xml:space="preserve">the conditions under which </w:t>
      </w:r>
      <w:r>
        <w:t xml:space="preserve">uptake of ecosystem information into stock assessment models has occurred. </w:t>
      </w:r>
      <w:r w:rsidR="00FD12D5">
        <w:t xml:space="preserve">Not all stock assessment models can or should incorporate environmental </w:t>
      </w:r>
      <w:r w:rsidR="00FD12D5">
        <w:lastRenderedPageBreak/>
        <w:t>drivers of recruitment</w:t>
      </w:r>
      <w:r w:rsidR="008D3341">
        <w:t>, for example</w:t>
      </w:r>
      <w:r w:rsidR="007F1C78">
        <w:t xml:space="preserve">, especially given their often poor performance as predictors when re-evaluated later </w:t>
      </w:r>
      <w:ins w:id="118" w:author="Microsoft Office User" w:date="2018-01-13T19:58:00Z">
        <w:r w:rsidR="00384A16">
          <w:fldChar w:fldCharType="begin"/>
        </w:r>
        <w:r w:rsidR="00384A16">
          <w:instrText xml:space="preserve"> ADDIN ZOTERO_ITEM CSL_CITATION {"citationID":"6p301r2Y","properties":{"formattedCitation":"(Myers 1998)","plainCitation":"(Myers 1998)"},"citationItems":[{"id":1251,"uris":["http://zotero.org/users/1951115/items/TZ6AA3IZ"],"uri":["http://zotero.org/users/1951115/items/TZ6AA3IZ"],"itemData":{"id":1251,"type":"article-journal","title":"When Do Environment–recruitment Correlations Work?","container-title":"Reviews in Fish Biology and Fisheries","page":"285-305","volume":"8","issue":"3","abstract":"I review the role of environmental variability in the survival of juvenile fish and shellfish by examining the success of previously published environment–recruitment correlations when tested with new data. The proportion of published correlations that have been verified upon retest is low. There is one generalization that stands out: correlations for populations at the limit of a species' geographical range have often remained statistically significant when re-examined. An examination of environment–recruitment correlations that were reviewed 13 years ago by Shepherd and co-workers shows that only 1 out of 47 reviewed studies is currently used in the estimation of recruitment in routine assessments. The results suggest that future progress will require testing general hypotheses using data from many populations.","DOI":"10.1023/a:1008828730759","ISSN":"0960-3166","shortTitle":"When Do Environment–recruitment Correlations Work?","author":[{"family":"Myers","given":"Ransom A."}],"issued":{"date-parts":[["1998"]]}}}],"schema":"https://github.com/citation-style-language/schema/raw/master/csl-citation.json"} </w:instrText>
        </w:r>
      </w:ins>
      <w:r w:rsidR="00384A16">
        <w:fldChar w:fldCharType="separate"/>
      </w:r>
      <w:ins w:id="119" w:author="Microsoft Office User" w:date="2018-01-13T19:58:00Z">
        <w:r w:rsidR="00384A16">
          <w:rPr>
            <w:noProof/>
          </w:rPr>
          <w:t>(Myers 1998)</w:t>
        </w:r>
        <w:r w:rsidR="00384A16">
          <w:fldChar w:fldCharType="end"/>
        </w:r>
      </w:ins>
      <w:del w:id="120" w:author="Microsoft Office User" w:date="2018-01-13T19:59:00Z">
        <w:r w:rsidR="007F1C78" w:rsidDel="00384A16">
          <w:delText>(</w:delText>
        </w:r>
        <w:r w:rsidR="006E3AD1" w:rsidDel="00384A16">
          <w:delText>Myers 1998</w:delText>
        </w:r>
        <w:r w:rsidR="007F1C78" w:rsidDel="00384A16">
          <w:delText>)</w:delText>
        </w:r>
      </w:del>
      <w:r w:rsidR="008D3341">
        <w:t xml:space="preserve">.  </w:t>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338601C8"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ED576B">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ins w:id="121" w:author="Microsoft Office User" w:date="2018-01-13T19:56:00Z">
        <w:r w:rsidR="001F49D0">
          <w:rPr>
            <w:noProof/>
          </w:rPr>
          <w:t>(Olsson, Folke, and Hughes 2008)</w:t>
        </w:r>
      </w:ins>
      <w:del w:id="122" w:author="Microsoft Office User" w:date="2018-01-13T19:56:00Z">
        <w:r w:rsidR="00075B56" w:rsidRPr="001F49D0" w:rsidDel="001F49D0">
          <w:rPr>
            <w:noProof/>
          </w:rPr>
          <w:delText>(Olsson, Folke, and Hughes 2008)</w:delText>
        </w:r>
      </w:del>
      <w:r w:rsidR="00075B56">
        <w:fldChar w:fldCharType="end"/>
      </w:r>
      <w:r w:rsidR="00075B56">
        <w:t xml:space="preserve">.  Or, </w:t>
      </w:r>
      <w:r w:rsidR="00BE04D5">
        <w:t>overfished stocks may simply receive higher priority for development</w:t>
      </w:r>
      <w:r w:rsidR="00284856">
        <w:t xml:space="preserve">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ED576B">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ins w:id="123" w:author="Microsoft Office User" w:date="2018-01-13T19:56:00Z">
        <w:r w:rsidR="001F49D0">
          <w:rPr>
            <w:noProof/>
          </w:rPr>
          <w:t>(Pinsky and Byler 2015)</w:t>
        </w:r>
      </w:ins>
      <w:del w:id="124" w:author="Microsoft Office User" w:date="2018-01-13T19:56:00Z">
        <w:r w:rsidR="003418B3" w:rsidRPr="001F49D0" w:rsidDel="001F49D0">
          <w:rPr>
            <w:noProof/>
          </w:rPr>
          <w:delText>(Pinsky and Byler 2015)</w:delText>
        </w:r>
      </w:del>
      <w:r>
        <w:fldChar w:fldCharType="end"/>
      </w:r>
      <w:r>
        <w:t>.</w:t>
      </w:r>
      <w:r w:rsidR="00DF0E3E">
        <w:t xml:space="preserve"> </w:t>
      </w:r>
    </w:p>
    <w:p w14:paraId="52BD3BF8" w14:textId="75ADEBEA" w:rsidR="00075B56" w:rsidRDefault="00511E96" w:rsidP="003804AC">
      <w:pPr>
        <w:spacing w:line="480" w:lineRule="auto"/>
        <w:ind w:firstLine="720"/>
        <w:contextualSpacing/>
      </w:pPr>
      <w:r>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CD47D7">
        <w:instrText xml:space="preserve"> ADDIN ZOTERO_ITEM CSL_CITATION {"citationID":"4zuSVUYu","properties":{"formattedCitation":"(Cowan et al. 2012; Ray Hilborn 2011; Mace 2001)","plainCitation":"(Cowan et al. 2012; Ray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ins w:id="125" w:author="Microsoft Office User" w:date="2018-01-13T19:56:00Z">
        <w:r w:rsidR="001F49D0">
          <w:rPr>
            <w:noProof/>
          </w:rPr>
          <w:t>(Cowan et al. 2012; Ray Hilborn 2011; Mace</w:t>
        </w:r>
        <w:bookmarkStart w:id="126" w:name="_GoBack"/>
        <w:bookmarkEnd w:id="126"/>
        <w:r w:rsidR="001F49D0">
          <w:rPr>
            <w:noProof/>
          </w:rPr>
          <w:t xml:space="preserve"> 2001)</w:t>
        </w:r>
      </w:ins>
      <w:del w:id="127" w:author="Microsoft Office User" w:date="2018-01-13T19:56:00Z">
        <w:r w:rsidR="00CD47D7" w:rsidRPr="001F49D0" w:rsidDel="001F49D0">
          <w:rPr>
            <w:noProof/>
          </w:rPr>
          <w:delText>(Cowan et al. 2012; Ray Hilborn 2011; Mace 2001)</w:delText>
        </w:r>
      </w:del>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r w:rsidR="00D53BB8">
        <w:t xml:space="preserve">  We focus on </w:t>
      </w:r>
      <w:r w:rsidR="00E90701">
        <w:t>diet data</w:t>
      </w:r>
      <w:r w:rsidR="00D53BB8">
        <w:t xml:space="preserve"> because it </w:t>
      </w:r>
      <w:r w:rsidR="00E90701">
        <w:t>provides information on</w:t>
      </w:r>
      <w:r w:rsidR="00D53BB8">
        <w:t xml:space="preserve"> one of the most common justifications of EBFM, namely that </w:t>
      </w:r>
      <w:r w:rsidR="00E90701">
        <w:t xml:space="preserve">predator-prey interactions change population productivity and reference points </w:t>
      </w:r>
      <w:ins w:id="128" w:author="Microsoft Office User" w:date="2018-01-13T20:00:00Z">
        <w:r w:rsidR="008D7693">
          <w:fldChar w:fldCharType="begin"/>
        </w:r>
      </w:ins>
      <w:ins w:id="129" w:author="Microsoft Office User" w:date="2018-01-13T20:03:00Z">
        <w:r w:rsidR="00161D89">
          <w:instrText xml:space="preserve"> ADDIN ZOTERO_ITEM CSL_CITATION {"citationID":"sUkchess","properties":{"formattedCitation":"(J. Link 2002; J. S. Link 2010)","plainCitation":"(J. Link 2002; J. S. Link 2010)"},"citationItems":[{"id":585,"uris":["http://zotero.org/users/1951115/items/CZX5J7H8"],"uri":["http://zotero.org/users/1951115/items/CZX5J7H8"],"itemData":{"id":585,"type":"article-journal","title":"What does ecosystem-based management mean?","container-title":"Fisheries","page":"18-21","volume":"27","issue":"4","shortTitle":"What does ecosystem-based management mean?","author":[{"family":"Link","given":"J."}],"issued":{"date-parts":[["2002"]]}}},{"id":1207,"uris":["http://zotero.org/users/1951115/items/2ZG6SDAI"],"uri":["http://zotero.org/users/1951115/items/2ZG6SDAI"],"itemData":{"id":1207,"type":"book","title":"Ecosystem-based fisheries management: confronting tradeoffs","publisher":"Cambridge University Press","publisher-place":"Cambridge","event-place":"Cambridge","shortTitle":"Ecosystem-based fisheries management: confronting tradeoffs","author":[{"family":"Link","given":"J. S."}],"issued":{"date-parts":[["2010"]]}}}],"schema":"https://github.com/citation-style-language/schema/raw/master/csl-citation.json"} </w:instrText>
        </w:r>
      </w:ins>
      <w:r w:rsidR="008D7693">
        <w:fldChar w:fldCharType="separate"/>
      </w:r>
      <w:ins w:id="130" w:author="Microsoft Office User" w:date="2018-01-13T20:03:00Z">
        <w:r w:rsidR="00161D89">
          <w:rPr>
            <w:noProof/>
          </w:rPr>
          <w:t>(J. Link 2002; J. S. Link 2010)</w:t>
        </w:r>
      </w:ins>
      <w:ins w:id="131" w:author="Microsoft Office User" w:date="2018-01-13T20:00:00Z">
        <w:r w:rsidR="008D7693">
          <w:fldChar w:fldCharType="end"/>
        </w:r>
      </w:ins>
      <w:del w:id="132" w:author="Microsoft Office User" w:date="2018-01-13T20:03:00Z">
        <w:r w:rsidR="00E90701" w:rsidDel="00161D89">
          <w:delText>(cite all of Jason’s papers here)</w:delText>
        </w:r>
      </w:del>
      <w:ins w:id="133" w:author="Microsoft Office User" w:date="2018-01-13T19:44:00Z">
        <w:r w:rsidR="008B283A">
          <w:t>.</w:t>
        </w:r>
      </w:ins>
      <w:r w:rsidR="002A66EF">
        <w:t xml:space="preserve">   </w:t>
      </w:r>
    </w:p>
    <w:p w14:paraId="497FD9D3" w14:textId="3E967376"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ED576B">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ins w:id="134" w:author="Microsoft Office User" w:date="2018-01-13T19:56:00Z">
        <w:r w:rsidR="001F49D0">
          <w:rPr>
            <w:noProof/>
          </w:rPr>
          <w:t>(Pikitch et al. 2012)</w:t>
        </w:r>
      </w:ins>
      <w:del w:id="135" w:author="Microsoft Office User" w:date="2018-01-13T19:56:00Z">
        <w:r w:rsidR="00897992" w:rsidRPr="001F49D0" w:rsidDel="001F49D0">
          <w:rPr>
            <w:noProof/>
          </w:rPr>
          <w:delText>(Pikitch et al. 2012)</w:delText>
        </w:r>
      </w:del>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w:t>
      </w:r>
      <w:ins w:id="136" w:author="Microsoft Office User" w:date="2018-01-13T19:46:00Z">
        <w:r w:rsidR="00956319">
          <w:t>, longer-lived, generalist</w:t>
        </w:r>
      </w:ins>
      <w:r w:rsidR="006D59A9">
        <w:t xml:space="preserve"> </w:t>
      </w:r>
      <w:proofErr w:type="spellStart"/>
      <w:r w:rsidR="006D59A9">
        <w:t>piscivorous</w:t>
      </w:r>
      <w:proofErr w:type="spellEnd"/>
      <w:r w:rsidR="006D59A9">
        <w:t xml:space="preserve"> predator.</w:t>
      </w:r>
    </w:p>
    <w:p w14:paraId="347AFEC1" w14:textId="188261DA" w:rsidR="00C4077D" w:rsidRDefault="006D59A9" w:rsidP="003804AC">
      <w:pPr>
        <w:spacing w:line="480" w:lineRule="auto"/>
        <w:ind w:firstLine="720"/>
        <w:contextualSpacing/>
      </w:pPr>
      <w:r>
        <w:lastRenderedPageBreak/>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2C5330">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S."}],"issued":{"date-parts":[["2010"]]}}},{"id":483,"uris":["http://zotero.org/users/1951115/items/AUK2QR8M"],"uri":["http://zotero.org/users/1951115/items/AUK2QR8M"],"itemData":{"id":483,"type":"article-journal","title":"Assessing the feasibility of ecosystem-based fisheries management in tropical contexts","container-title":"Marine Policy","page":"239-250","volume":"31","issue":"3","DOI":"10.1016/j.marpol.2006.08.001","ISSN":"0308597X","shortTitle":"Assessing the feasibility of ecosystem-based fisheries management in tropical contexts","author":[{"family":"Christie","given":"Patrick"},{"family":"Fluharty","given":"David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ins w:id="137" w:author="Microsoft Office User" w:date="2018-01-13T19:56:00Z">
        <w:r w:rsidR="001F49D0">
          <w:rPr>
            <w:noProof/>
          </w:rPr>
          <w:t>(Tallis et al. 2010; Christie et al. 2007; de Young, Charles, and Hjort 2008)</w:t>
        </w:r>
      </w:ins>
      <w:del w:id="138" w:author="Microsoft Office User" w:date="2018-01-13T19:56:00Z">
        <w:r w:rsidR="00340913" w:rsidRPr="001F49D0" w:rsidDel="001F49D0">
          <w:rPr>
            <w:noProof/>
          </w:rPr>
          <w:delText>(Tallis et al. 2010; Christie et al. 2007; de Young, Charles, and Hjort 2008)</w:delText>
        </w:r>
      </w:del>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w:t>
      </w:r>
      <w:commentRangeStart w:id="139"/>
      <w:r w:rsidR="00D57972">
        <w:t>extended assessments</w:t>
      </w:r>
      <w:commentRangeEnd w:id="139"/>
      <w:r w:rsidR="00BE04D5">
        <w:rPr>
          <w:rStyle w:val="CommentReference"/>
          <w:rFonts w:ascii="Times New Roman" w:hAnsi="Times New Roman"/>
        </w:rPr>
        <w:commentReference w:id="139"/>
      </w:r>
      <w:r w:rsidR="00D57972">
        <w:t xml:space="preserve">,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4B31B678" w:rsidR="00045E0A" w:rsidRDefault="00045E0A" w:rsidP="00463DAA">
      <w:pPr>
        <w:spacing w:line="480" w:lineRule="auto"/>
        <w:ind w:firstLine="720"/>
        <w:contextualSpacing/>
      </w:pPr>
      <w:r>
        <w:t>W</w:t>
      </w:r>
      <w:r w:rsidR="002D1780">
        <w:t>e reviewed over 200 stock assessments conducted by NOAA Fisheries. We obtained a list of the most recent stock assessment for each Council-managed stock in federal waters from the NOAA Species Information System (SIS) database</w:t>
      </w:r>
      <w:r w:rsidR="00C44F26">
        <w:t xml:space="preserve"> (</w:t>
      </w:r>
      <w:commentRangeStart w:id="140"/>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commentRangeEnd w:id="140"/>
      <w:r w:rsidR="00F158FE">
        <w:rPr>
          <w:rStyle w:val="CommentReference"/>
          <w:rFonts w:ascii="Times New Roman" w:hAnsi="Times New Roman"/>
        </w:rPr>
        <w:commentReference w:id="140"/>
      </w:r>
    </w:p>
    <w:p w14:paraId="28C39F32" w14:textId="78E80966" w:rsidR="002D1780" w:rsidRDefault="002D1780" w:rsidP="00463DAA">
      <w:pPr>
        <w:spacing w:line="480" w:lineRule="auto"/>
        <w:ind w:firstLine="720"/>
        <w:contextualSpacing/>
      </w:pPr>
      <w:r>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 xml:space="preserve">climate interactions, interactions with prey, interactions with predators, bycatch of the target species in other fisheries, and bycatch of other species within the target species fishery. We chose these topic areas because </w:t>
      </w:r>
      <w:commentRangeStart w:id="141"/>
      <w:r>
        <w:t>we presumed they were the most relevant potential types of ecosystem interactions that would affect stock biomass and were therefore most likely to be included in assessments</w:t>
      </w:r>
      <w:commentRangeEnd w:id="141"/>
      <w:r w:rsidR="00F158FE">
        <w:rPr>
          <w:rStyle w:val="CommentReference"/>
          <w:rFonts w:ascii="Times New Roman" w:hAnsi="Times New Roman"/>
        </w:rPr>
        <w:commentReference w:id="141"/>
      </w:r>
      <w:r>
        <w:t>.</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w:t>
      </w:r>
      <w:r>
        <w:lastRenderedPageBreak/>
        <w:t xml:space="preserve">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07F4EE5C"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w:t>
      </w:r>
      <w:del w:id="142" w:author="Windows User" w:date="2017-10-11T09:40:00Z">
        <w:r w:rsidR="002D1780" w:rsidDel="00B32D78">
          <w:delText>technical scientific review committee</w:delText>
        </w:r>
      </w:del>
      <w:ins w:id="143" w:author="Windows User" w:date="2017-10-11T09:40:00Z">
        <w:r w:rsidR="00B32D78">
          <w:t>assessment working group</w:t>
        </w:r>
      </w:ins>
      <w:r w:rsidR="002D1780">
        <w:t xml:space="preserv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ED576B">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ins w:id="144" w:author="Microsoft Office User" w:date="2018-01-13T19:56:00Z">
        <w:r w:rsidR="001F49D0">
          <w:rPr>
            <w:noProof/>
          </w:rPr>
          <w:t>(Punt et al. 2014)</w:t>
        </w:r>
      </w:ins>
      <w:del w:id="145" w:author="Microsoft Office User" w:date="2018-01-13T19:56:00Z">
        <w:r w:rsidR="006A64FE" w:rsidRPr="001F49D0" w:rsidDel="001F49D0">
          <w:rPr>
            <w:noProof/>
          </w:rPr>
          <w:delText>(Punt et al. 2014)</w:delText>
        </w:r>
      </w:del>
      <w:r w:rsidR="006A64FE">
        <w:fldChar w:fldCharType="end"/>
      </w:r>
      <w:r>
        <w:t>.</w:t>
      </w:r>
    </w:p>
    <w:p w14:paraId="3244B6D5" w14:textId="15E36FB9" w:rsidR="002D1780" w:rsidRDefault="00B32D78" w:rsidP="004E19F8">
      <w:pPr>
        <w:spacing w:line="480" w:lineRule="auto"/>
        <w:ind w:firstLine="720"/>
        <w:contextualSpacing/>
      </w:pPr>
      <w:commentRangeStart w:id="146"/>
      <w:r>
        <w:t xml:space="preserve">In some cases, ecosystem interactions were included in alternate model runs, but not the model used to develop management advice.  </w:t>
      </w:r>
      <w:commentRangeEnd w:id="146"/>
      <w:r>
        <w:rPr>
          <w:rStyle w:val="CommentReference"/>
          <w:rFonts w:ascii="Times New Roman" w:hAnsi="Times New Roman"/>
        </w:rPr>
        <w:commentReference w:id="146"/>
      </w:r>
      <w:r w:rsidR="004E19F8">
        <w:t>Our scores</w:t>
      </w:r>
      <w:r w:rsidR="00463DAA">
        <w:t xml:space="preserve"> </w:t>
      </w:r>
      <w:r w:rsidR="004E19F8">
        <w:t xml:space="preserve">reflect the level of </w:t>
      </w:r>
      <w:r w:rsidR="002D1780">
        <w:t xml:space="preserve">consideration </w:t>
      </w:r>
      <w:r w:rsidR="004E19F8">
        <w:t xml:space="preserve">given to </w:t>
      </w:r>
      <w:r w:rsidR="002D1780">
        <w:t xml:space="preserve">each </w:t>
      </w:r>
      <w:r w:rsidR="00463DAA">
        <w:t>category</w:t>
      </w:r>
      <w:r w:rsidR="002D1780">
        <w:t xml:space="preserve"> of ecosystem interaction</w:t>
      </w:r>
      <w:r w:rsidR="004E19F8">
        <w:t xml:space="preserve"> as reflected in the final stock assessment report</w:t>
      </w:r>
      <w:r w:rsidR="002D1780">
        <w:t>, not whether the final model used for decision-making</w:t>
      </w:r>
      <w:r w:rsidR="004E19F8">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t>Potential explanatory factors: s</w:t>
      </w:r>
      <w:r w:rsidR="00DB608A" w:rsidRPr="00DB608A">
        <w:rPr>
          <w:i/>
        </w:rPr>
        <w:t>tock status</w:t>
      </w:r>
      <w:r>
        <w:rPr>
          <w:i/>
        </w:rPr>
        <w:t>, availability of diet data, life history types, and revenue</w:t>
      </w:r>
    </w:p>
    <w:p w14:paraId="6CD8B31A" w14:textId="619B834E"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w:t>
      </w:r>
      <w:commentRangeStart w:id="147"/>
      <w:r w:rsidR="00DB608A">
        <w:t xml:space="preserve">If the stock was </w:t>
      </w:r>
      <w:r w:rsidR="00E77A5A">
        <w:t>given</w:t>
      </w:r>
      <w:r w:rsidR="00DB608A">
        <w:t xml:space="preserve"> an overfished status designation during any one of those years, we considered it “overfished” for the purposes of this analysis.  </w:t>
      </w:r>
      <w:commentRangeEnd w:id="147"/>
      <w:r w:rsidR="00B32D78">
        <w:rPr>
          <w:rStyle w:val="CommentReference"/>
          <w:rFonts w:ascii="Times New Roman" w:hAnsi="Times New Roman"/>
        </w:rPr>
        <w:commentReference w:id="147"/>
      </w:r>
      <w:commentRangeStart w:id="148"/>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 xml:space="preserve">The Northeast Fisheries Science Center and Alaska Fisheries Science Center have long-standing stomach </w:t>
      </w:r>
      <w:r w:rsidR="00B32D78">
        <w:t xml:space="preserve">contents analysis programs </w:t>
      </w:r>
      <w:r w:rsidR="00DB608A">
        <w:t xml:space="preserve">and sampling as </w:t>
      </w:r>
      <w:r w:rsidR="00DB608A">
        <w:lastRenderedPageBreak/>
        <w:t>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w:t>
      </w:r>
      <w:commentRangeEnd w:id="148"/>
      <w:r w:rsidR="00B32D78">
        <w:rPr>
          <w:rStyle w:val="CommentReference"/>
          <w:rFonts w:ascii="Times New Roman" w:hAnsi="Times New Roman"/>
        </w:rPr>
        <w:commentReference w:id="148"/>
      </w:r>
      <w:r w:rsidR="00E77A5A">
        <w:t xml:space="preserve">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xml:space="preserve">, </w:t>
      </w:r>
      <w:commentRangeStart w:id="149"/>
      <w:r w:rsidR="00570813">
        <w:t>but 24 percent of assessment reports included at least one ecosystem factor quantitatively</w:t>
      </w:r>
      <w:r>
        <w:t>.</w:t>
      </w:r>
      <w:commentRangeEnd w:id="149"/>
      <w:r w:rsidR="009A7A5B">
        <w:rPr>
          <w:rStyle w:val="CommentReference"/>
          <w:rFonts w:ascii="Times New Roman" w:hAnsi="Times New Roman"/>
        </w:rPr>
        <w:commentReference w:id="149"/>
      </w:r>
      <w:r>
        <w:t xml:space="preserve"> </w:t>
      </w:r>
      <w:r w:rsidR="00BC2635">
        <w:t>Eleven</w:t>
      </w:r>
      <w:r>
        <w:t xml:space="preserve"> percent of stock assessments </w:t>
      </w:r>
      <w:commentRangeStart w:id="150"/>
      <w:r>
        <w:t xml:space="preserve">included </w:t>
      </w:r>
      <w:commentRangeEnd w:id="150"/>
      <w:r w:rsidR="009A7A5B">
        <w:rPr>
          <w:rStyle w:val="CommentReference"/>
          <w:rFonts w:ascii="Times New Roman" w:hAnsi="Times New Roman"/>
        </w:rPr>
        <w:commentReference w:id="150"/>
      </w:r>
      <w:r>
        <w:t>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0054270"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habitat factors to filter observations or correct catchability.  In those assessments</w:t>
      </w:r>
      <w:r w:rsidR="006E671C">
        <w:t>,</w:t>
      </w:r>
      <w:r w:rsidR="003318DA">
        <w:t xml:space="preserve"> habitat was characterized by </w:t>
      </w:r>
      <w:r>
        <w:t xml:space="preserve">bottom depth, bottom type, 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4036B911"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w:t>
      </w:r>
      <w:proofErr w:type="gramStart"/>
      <w:r w:rsidR="009E6E42">
        <w:t>growth</w:t>
      </w:r>
      <w:proofErr w:type="gramEnd"/>
      <w:r w:rsidR="009E6E42">
        <w:t xml:space="preserve">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account for red-</w:t>
      </w:r>
      <w:r w:rsidR="005A7595">
        <w:lastRenderedPageBreak/>
        <w:t>tide events.  Catches were assigned to U.S. or Mexican fleets based on temperature</w:t>
      </w:r>
      <w:r w:rsidR="00F82070">
        <w:t xml:space="preserve"> (which influences spatial distribution of the stock)</w:t>
      </w:r>
      <w:r w:rsidR="005A7595">
        <w:t xml:space="preserve"> in the Pacific sardine assessment. </w:t>
      </w:r>
    </w:p>
    <w:p w14:paraId="76076E45" w14:textId="4BAD2998"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t>
      </w:r>
      <w:r w:rsidR="00F82070">
        <w:t xml:space="preserve">was </w:t>
      </w:r>
      <w:r w:rsidR="00225846">
        <w:t>not retained in the final model</w:t>
      </w:r>
      <w:r w:rsidR="00F82070">
        <w:t xml:space="preserve"> for either stock</w:t>
      </w:r>
      <w:r w:rsidR="00225846">
        <w:t>)</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4A50192F" w:rsidR="002D1780" w:rsidRDefault="002D1780" w:rsidP="00AD29D4">
      <w:pPr>
        <w:spacing w:line="480" w:lineRule="auto"/>
        <w:ind w:firstLine="720"/>
        <w:contextualSpacing/>
      </w:pPr>
      <w:r>
        <w:t xml:space="preserve">Including ecosystem interactions as background information was the most common approach in all categories except for bycatch of </w:t>
      </w:r>
      <w:r w:rsidR="006E671C">
        <w:t>the assessed</w:t>
      </w:r>
      <w:r>
        <w:t xml:space="preserve"> species. Habitat (</w:t>
      </w:r>
      <w:r w:rsidR="00107DC5">
        <w:t>68</w:t>
      </w:r>
      <w:r>
        <w:t xml:space="preserve"> percent) and </w:t>
      </w:r>
      <w:r>
        <w:lastRenderedPageBreak/>
        <w:t xml:space="preserve">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16F6E81C"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t>
      </w:r>
      <w:commentRangeStart w:id="151"/>
      <w:r>
        <w:t xml:space="preserve">was more frequently included </w:t>
      </w:r>
      <w:commentRangeEnd w:id="151"/>
      <w:r w:rsidR="00F82070">
        <w:rPr>
          <w:rStyle w:val="CommentReference"/>
          <w:rFonts w:ascii="Times New Roman" w:hAnsi="Times New Roman"/>
        </w:rPr>
        <w:commentReference w:id="151"/>
      </w:r>
      <w:r>
        <w:t xml:space="preserve">in assessments for overfished species (Figure 2). Qualitative </w:t>
      </w:r>
      <w:r w:rsidR="00F82070">
        <w:t xml:space="preserve">(but not quantitative) </w:t>
      </w:r>
      <w:r>
        <w:t xml:space="preserve">inclusion of climate influences was more common for overfished </w:t>
      </w:r>
      <w:proofErr w:type="gramStart"/>
      <w:r>
        <w:t xml:space="preserve">stocks  </w:t>
      </w:r>
      <w:r w:rsidR="002D1780">
        <w:t>We</w:t>
      </w:r>
      <w:proofErr w:type="gramEnd"/>
      <w:r w:rsidR="002D1780">
        <w:t xml:space="preserve"> saw </w:t>
      </w:r>
      <w:r>
        <w:t>little</w:t>
      </w:r>
      <w:r w:rsidR="002D1780">
        <w:t xml:space="preserve"> difference in </w:t>
      </w:r>
      <w:r>
        <w:t xml:space="preserve">the inclusion of habitat, </w:t>
      </w:r>
      <w:r w:rsidR="002D1780">
        <w:t>predation</w:t>
      </w:r>
      <w:r>
        <w:t>,</w:t>
      </w:r>
      <w:r w:rsidR="002D1780">
        <w:t xml:space="preserve"> or diet in stock assessments </w:t>
      </w:r>
      <w:r w:rsidR="00F82070">
        <w:t xml:space="preserve">for </w:t>
      </w:r>
      <w:r w:rsidR="002D1780">
        <w:t xml:space="preserve"> overfished </w:t>
      </w:r>
      <w:r w:rsidR="00F82070">
        <w:t>stocks</w:t>
      </w:r>
      <w:r w:rsidR="002D1780">
        <w:t xml:space="preserve">.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801110"/>
                    </a:xfrm>
                    <a:prstGeom prst="rect">
                      <a:avLst/>
                    </a:prstGeom>
                  </pic:spPr>
                </pic:pic>
              </a:graphicData>
            </a:graphic>
          </wp:inline>
        </w:drawing>
      </w:r>
    </w:p>
    <w:p w14:paraId="0ED43F40" w14:textId="703D9B45"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w:t>
      </w:r>
      <w:r w:rsidR="002D1780">
        <w:lastRenderedPageBreak/>
        <w:t xml:space="preserve">environmental/climate interactions.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3DC2FE82"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w:t>
      </w:r>
      <w:r w:rsidR="00F4166E">
        <w:t xml:space="preserve">stomach contents </w:t>
      </w:r>
      <w:r w:rsidR="002D1780">
        <w:t xml:space="preserve">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ED576B">
        <w:t xml:space="preserve"> (Alaska and Northeast, </w:t>
      </w:r>
      <w:r w:rsidR="00423877">
        <w:t>Figure 3</w:t>
      </w:r>
      <w:r w:rsidR="002D1780">
        <w:t xml:space="preserve">).  </w:t>
      </w:r>
      <w:r w:rsidR="00D65463">
        <w:t xml:space="preserve">A score of 2 or above for diet occurred in </w:t>
      </w:r>
      <w:r>
        <w:t xml:space="preserve">2 assessments coming out of fisheries science centers without </w:t>
      </w:r>
      <w:commentRangeStart w:id="152"/>
      <w:del w:id="153" w:author="Microsoft Office User" w:date="2017-12-22T10:52:00Z">
        <w:r w:rsidDel="005A490D">
          <w:delText>diet lab</w:delText>
        </w:r>
      </w:del>
      <w:ins w:id="154" w:author="Microsoft Office User" w:date="2017-12-22T10:52:00Z">
        <w:r w:rsidR="005A490D">
          <w:t>stomach contents lab</w:t>
        </w:r>
      </w:ins>
      <w:r>
        <w:t xml:space="preserve">s </w:t>
      </w:r>
      <w:commentRangeEnd w:id="152"/>
      <w:r w:rsidR="00F4166E">
        <w:rPr>
          <w:rStyle w:val="CommentReference"/>
          <w:rFonts w:ascii="Times New Roman" w:hAnsi="Times New Roman"/>
        </w:rPr>
        <w:commentReference w:id="152"/>
      </w:r>
      <w:r>
        <w:t xml:space="preserve">and 23 assessments from centers with </w:t>
      </w:r>
      <w:del w:id="155" w:author="Microsoft Office User" w:date="2017-12-22T10:52:00Z">
        <w:r w:rsidDel="005A490D">
          <w:delText>diet lab</w:delText>
        </w:r>
      </w:del>
      <w:ins w:id="156" w:author="Microsoft Office User" w:date="2017-12-22T10:52:00Z">
        <w:r w:rsidR="005A490D">
          <w:t>stomach contents lab</w:t>
        </w:r>
      </w:ins>
      <w:r>
        <w:t xml:space="preserve">s.  For predation, 22 assessments had scores of 2 or above from centers with </w:t>
      </w:r>
      <w:del w:id="157" w:author="Microsoft Office User" w:date="2017-12-22T10:52:00Z">
        <w:r w:rsidDel="005A490D">
          <w:delText>diet lab</w:delText>
        </w:r>
      </w:del>
      <w:ins w:id="158" w:author="Microsoft Office User" w:date="2017-12-22T10:52:00Z">
        <w:r w:rsidR="005A490D">
          <w:t>stomach contents lab</w:t>
        </w:r>
      </w:ins>
      <w:r>
        <w:t xml:space="preserve">s. Only four assessments from centers without </w:t>
      </w:r>
      <w:del w:id="159" w:author="Microsoft Office User" w:date="2017-12-22T10:52:00Z">
        <w:r w:rsidDel="005A490D">
          <w:delText>diet lab</w:delText>
        </w:r>
      </w:del>
      <w:ins w:id="160" w:author="Microsoft Office User" w:date="2017-12-22T10:52:00Z">
        <w:r w:rsidR="005A490D">
          <w:t>stomach contents lab</w:t>
        </w:r>
      </w:ins>
      <w:r>
        <w:t xml:space="preserve">s had scores </w:t>
      </w:r>
      <w:r w:rsidR="00C34095">
        <w:t>of 2 or above for predation</w:t>
      </w:r>
      <w:r w:rsidR="002D1780">
        <w:t xml:space="preserve">.  </w:t>
      </w:r>
      <w:r w:rsidR="00F4166E">
        <w:t xml:space="preserve">However, even in centers with </w:t>
      </w:r>
      <w:del w:id="161" w:author="Microsoft Office User" w:date="2017-12-22T10:52:00Z">
        <w:r w:rsidR="00243C46" w:rsidDel="005A490D">
          <w:delText>diet lab</w:delText>
        </w:r>
      </w:del>
      <w:ins w:id="162" w:author="Microsoft Office User" w:date="2017-12-22T10:52:00Z">
        <w:r w:rsidR="005A490D">
          <w:t>stomach contents lab</w:t>
        </w:r>
      </w:ins>
      <w:r w:rsidR="00243C46">
        <w:t>s, quantitative incorporation of predation in assessment models was rare (X out of Y assessments).</w:t>
      </w:r>
    </w:p>
    <w:p w14:paraId="315A1523" w14:textId="12AC536F" w:rsidR="002D1780" w:rsidRDefault="005B4EDA" w:rsidP="001D0777">
      <w:pPr>
        <w:spacing w:line="480" w:lineRule="auto"/>
        <w:contextualSpacing/>
      </w:pPr>
      <w:r w:rsidRPr="005B4EDA">
        <w:rPr>
          <w:noProof/>
        </w:rPr>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w:t>
      </w:r>
      <w:r w:rsidR="002D1780">
        <w:lastRenderedPageBreak/>
        <w:t xml:space="preserve">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w:t>
      </w:r>
      <w:del w:id="163" w:author="Microsoft Office User" w:date="2017-12-22T10:52:00Z">
        <w:r w:rsidR="002D1780" w:rsidDel="005A490D">
          <w:delText>diet lab</w:delText>
        </w:r>
      </w:del>
      <w:ins w:id="164" w:author="Microsoft Office User" w:date="2017-12-22T10:52:00Z">
        <w:r w:rsidR="005A490D">
          <w:t>stomach contents lab</w:t>
        </w:r>
      </w:ins>
      <w:r w:rsidR="002D1780">
        <w:t xml:space="preserve">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24291FD"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w:t>
      </w:r>
      <w:proofErr w:type="spellStart"/>
      <w:r>
        <w:t>not</w:t>
      </w:r>
      <w:proofErr w:type="spellEnd"/>
      <w:r>
        <w:t xml:space="preserve"> other categories (Figure 4). Predation was included quantitatively only for </w:t>
      </w:r>
      <w:r w:rsidR="00243C46">
        <w:t xml:space="preserve">the X </w:t>
      </w:r>
      <w:r>
        <w:t>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t>
      </w:r>
      <w:r w:rsidR="00243C46">
        <w:t xml:space="preserve">was </w:t>
      </w:r>
      <w:r w:rsidR="00D71FBF">
        <w:t xml:space="preserve">similar across forage, demersal, and benthic invertebrate species.  </w:t>
      </w:r>
      <w:commentRangeStart w:id="165"/>
      <w:r w:rsidR="00D71FBF">
        <w:t>Habitat considerations followed a similar pattern</w:t>
      </w:r>
      <w:commentRangeEnd w:id="165"/>
      <w:r w:rsidR="00243C46">
        <w:rPr>
          <w:rStyle w:val="CommentReference"/>
          <w:rFonts w:ascii="Times New Roman" w:hAnsi="Times New Roman"/>
        </w:rPr>
        <w:commentReference w:id="165"/>
      </w:r>
      <w:r w:rsidR="00D71FBF">
        <w:t xml:space="preserve">,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557" cy="3129872"/>
                    </a:xfrm>
                    <a:prstGeom prst="rect">
                      <a:avLst/>
                    </a:prstGeom>
                  </pic:spPr>
                </pic:pic>
              </a:graphicData>
            </a:graphic>
          </wp:inline>
        </w:drawing>
      </w:r>
    </w:p>
    <w:p w14:paraId="5AF0715D" w14:textId="0A0537D8"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system information,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63B926A0"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w:t>
      </w:r>
      <w:r w:rsidR="00363E8E">
        <w:lastRenderedPageBreak/>
        <w:t>process</w:t>
      </w:r>
      <w:r w:rsidR="00D71FBF">
        <w:t xml:space="preserve">. </w:t>
      </w:r>
      <w:r w:rsidR="000D46F9">
        <w:t xml:space="preserve">Assessments included more </w:t>
      </w:r>
      <w:r>
        <w:t xml:space="preserve">interactions among fisheries (technical interactions) than interactions within the biophysical system.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 between the assessed species and its </w:t>
      </w:r>
      <w:r w:rsidR="00DA0064">
        <w:t xml:space="preserve">biophysical </w:t>
      </w:r>
      <w:r w:rsidR="00105942">
        <w:t>system</w:t>
      </w:r>
      <w:r w:rsidR="00DA0064">
        <w:t xml:space="preserve">.  Of those, </w:t>
      </w:r>
      <w:r w:rsidR="00105942">
        <w:t>more assessment models</w:t>
      </w:r>
      <w:r>
        <w:t xml:space="preserve">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 xml:space="preserve">Together, these findings suggest that current modeling tools used for stock assessments </w:t>
      </w:r>
      <w:r w:rsidR="00105942">
        <w:t>are</w:t>
      </w:r>
      <w:r w:rsidR="00DA0064">
        <w:t xml:space="preserve"> capa</w:t>
      </w:r>
      <w:r w:rsidR="00265DA0">
        <w:t xml:space="preserve">ble of </w:t>
      </w:r>
      <w:r w:rsidR="00DA0064">
        <w:t>support</w:t>
      </w:r>
      <w:r w:rsidR="00105942">
        <w:t>ing</w:t>
      </w:r>
      <w:r w:rsidR="00DA0064">
        <w:t xml:space="preserve"> EBFM.</w:t>
      </w:r>
    </w:p>
    <w:p w14:paraId="19B0A475" w14:textId="4A7B1F3E" w:rsidR="00D71FBF" w:rsidRDefault="00363E8E" w:rsidP="005C1CE9">
      <w:pPr>
        <w:spacing w:line="480" w:lineRule="auto"/>
        <w:ind w:firstLine="720"/>
        <w:contextualSpacing/>
        <w:outlineLvl w:val="0"/>
      </w:pPr>
      <w:r>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w:t>
      </w:r>
      <w:r w:rsidR="00105942">
        <w:t xml:space="preserve">congruence </w:t>
      </w:r>
      <w:r w:rsidR="00243C46">
        <w:t xml:space="preserve">lends potential </w:t>
      </w:r>
      <w:r w:rsidR="005C1CE9">
        <w:t>support</w:t>
      </w:r>
      <w:r w:rsidR="00243C46">
        <w:t xml:space="preserve"> to</w:t>
      </w:r>
      <w:r w:rsidR="005C1CE9">
        <w:t xml:space="preserve"> the idea that fishery collapses are often caused by a combination of overfishing and environmental changes </w:t>
      </w:r>
      <w:r w:rsidR="005C1CE9">
        <w:fldChar w:fldCharType="begin"/>
      </w:r>
      <w:r w:rsidR="00ED576B">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ins w:id="166" w:author="Microsoft Office User" w:date="2018-01-13T19:56:00Z">
        <w:r w:rsidR="001F49D0">
          <w:rPr>
            <w:noProof/>
          </w:rPr>
          <w:t>(Pinsky and Byler 2015; Essington et al. 2015)</w:t>
        </w:r>
      </w:ins>
      <w:del w:id="167" w:author="Microsoft Office User" w:date="2018-01-13T19:56:00Z">
        <w:r w:rsidR="005C1CE9" w:rsidRPr="001F49D0" w:rsidDel="001F49D0">
          <w:rPr>
            <w:noProof/>
          </w:rPr>
          <w:delText>(Pinsky and Byler 2015; Essington et al. 2015)</w:delText>
        </w:r>
      </w:del>
      <w:r w:rsidR="005C1CE9">
        <w:fldChar w:fldCharType="end"/>
      </w:r>
      <w:r w:rsidR="005C1CE9">
        <w:t xml:space="preserve">. </w:t>
      </w:r>
      <w:r w:rsidR="00632ED2">
        <w:t xml:space="preserve"> </w:t>
      </w:r>
      <w:r w:rsidR="00243C46">
        <w:t>However, o</w:t>
      </w:r>
      <w:r w:rsidR="00632ED2">
        <w:t xml:space="preserve">verfished status may also lead to additional scrutiny and a sense of urgency, ultimately </w:t>
      </w:r>
      <w:r w:rsidR="00DA0064">
        <w:t xml:space="preserve">supporting </w:t>
      </w:r>
      <w:r w:rsidR="00D71FBF">
        <w:t>innovation of methods</w:t>
      </w:r>
      <w:r w:rsidR="007230D6">
        <w:t xml:space="preserve"> or data during the development of subsequent assessment models for that species</w:t>
      </w:r>
      <w:r w:rsidR="00D71FBF">
        <w:t xml:space="preserve">. </w:t>
      </w:r>
      <w:commentRangeStart w:id="168"/>
      <w:r w:rsidR="009711E2">
        <w:t xml:space="preserve">Research in product innovation suggests that </w:t>
      </w:r>
      <w:r w:rsidR="00E70B6C">
        <w:t xml:space="preserve">creating a sense of </w:t>
      </w:r>
      <w:r w:rsidR="00324278">
        <w:t>urgency is a critical component in team dynamics that lead</w:t>
      </w:r>
      <w:r w:rsidR="00487014">
        <w:t>s</w:t>
      </w:r>
      <w:r w:rsidR="00324278">
        <w:t xml:space="preserve"> to</w:t>
      </w:r>
      <w:r w:rsidR="00487014">
        <w:t xml:space="preserve"> higher levels of</w:t>
      </w:r>
      <w:r w:rsidR="00324278">
        <w:t xml:space="preserve"> creativity and </w:t>
      </w:r>
      <w:r w:rsidR="00487014">
        <w:t>more competitive new technologies</w:t>
      </w:r>
      <w:r w:rsidR="00324278">
        <w:t xml:space="preserve"> </w:t>
      </w:r>
      <w:r w:rsidR="00324278">
        <w:fldChar w:fldCharType="begin"/>
      </w:r>
      <w:ins w:id="169" w:author="Microsoft Office User" w:date="2018-01-13T19:56:00Z">
        <w:r w:rsidR="001F49D0">
          <w:instrText xml:space="preserve"> ADDIN ZOTERO_ITEM CSL_CITATION {"citationID":"aepKoGRN","properties":{"formattedCitation":"(Im, Montoya, and Workman 2013)","plainCitation":"(Im, Montoya, and Workman 2013)\u0005"},"citationItems":[{"id":6119,"uris":["http://zotero.org/users/1951115/items/NUW9TWRV"],"uri":["http://zotero.org/users/1951115/items/NUW9TWRV"],"itemData":{"id":6119,"type":"article-journal","title":"Antecedents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ins>
      <w:del w:id="170" w:author="Microsoft Office User" w:date="2018-01-13T19:56:00Z">
        <w:r w:rsidR="00324278" w:rsidDel="001F49D0">
          <w:del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delInstrText>
        </w:r>
      </w:del>
      <w:r w:rsidR="00324278">
        <w:fldChar w:fldCharType="separate"/>
      </w:r>
      <w:ins w:id="171" w:author="Microsoft Office User" w:date="2018-01-13T19:56:00Z">
        <w:r w:rsidR="001F49D0">
          <w:rPr>
            <w:noProof/>
          </w:rPr>
          <w:t>(Im, Montoya, and Workman 2013)</w:t>
        </w:r>
      </w:ins>
      <w:del w:id="172" w:author="Microsoft Office User" w:date="2018-01-13T19:56:00Z">
        <w:r w:rsidR="00324278" w:rsidRPr="001F49D0" w:rsidDel="001F49D0">
          <w:rPr>
            <w:noProof/>
          </w:rPr>
          <w:delText>(Im, Montoya, and Workman 2013)</w:delText>
        </w:r>
      </w:del>
      <w:r w:rsidR="00324278">
        <w:fldChar w:fldCharType="end"/>
      </w:r>
      <w:commentRangeEnd w:id="168"/>
      <w:r w:rsidR="00243C46">
        <w:rPr>
          <w:rStyle w:val="CommentReference"/>
          <w:rFonts w:ascii="Times New Roman" w:hAnsi="Times New Roman"/>
        </w:rPr>
        <w:commentReference w:id="168"/>
      </w:r>
      <w:r w:rsidR="00324278">
        <w:t>.</w:t>
      </w:r>
    </w:p>
    <w:p w14:paraId="6FBE125B" w14:textId="4835A07F" w:rsidR="00DB608A" w:rsidRDefault="001B246C" w:rsidP="00356BD7">
      <w:pPr>
        <w:spacing w:line="480" w:lineRule="auto"/>
        <w:ind w:firstLine="720"/>
        <w:contextualSpacing/>
        <w:outlineLvl w:val="0"/>
      </w:pPr>
      <w:r>
        <w:t xml:space="preserve">While complex modeling and data requirements may not be the dominant barrier to operationalizing EBFM </w:t>
      </w:r>
      <w:r>
        <w:fldChar w:fldCharType="begin"/>
      </w:r>
      <w:r w:rsidR="00ED576B">
        <w:instrText xml:space="preserve"> ADDIN ZOTERO_ITEM CSL_CITATION {"citationID":"IFr2UHmC","properties":{"formattedCitation":"(Patrick and Link 2015a)","plainCitation":"(Patrick and Link 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ins w:id="173" w:author="Microsoft Office User" w:date="2018-01-13T19:56:00Z">
        <w:r w:rsidR="001F49D0">
          <w:rPr>
            <w:noProof/>
          </w:rPr>
          <w:t>(Patrick and Link 2015a)</w:t>
        </w:r>
      </w:ins>
      <w:del w:id="174" w:author="Microsoft Office User" w:date="2018-01-13T19:56:00Z">
        <w:r w:rsidRPr="001F49D0" w:rsidDel="001F49D0">
          <w:rPr>
            <w:noProof/>
          </w:rPr>
          <w:delText>(Patrick and Link 2015a)</w:delText>
        </w:r>
      </w:del>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w:t>
      </w:r>
      <w:r w:rsidR="005A1A4C">
        <w:t xml:space="preserve">can </w:t>
      </w:r>
      <w:r>
        <w:t xml:space="preserve">include. </w:t>
      </w:r>
      <w:r w:rsidR="00356BD7">
        <w:t xml:space="preserve">The more frequent inclusion of information related to physical than biological linkages also suggests that data on ecological processes maybe particularly limiting.  Of course, understanding the consequences of predator-prey interactions is inherently challenging because </w:t>
      </w:r>
      <w:r w:rsidR="00487014">
        <w:t>they can change seasonally, from year to year, and across a region</w:t>
      </w:r>
      <w:r w:rsidR="00356BD7">
        <w:t xml:space="preserve">. Moreover, </w:t>
      </w:r>
      <w:r w:rsidR="00DB608A">
        <w:t>we cannot discern whether predation interactions are a more dominant part of the ecosystem in the</w:t>
      </w:r>
      <w:r w:rsidR="00356BD7">
        <w:t xml:space="preserve"> r</w:t>
      </w:r>
      <w:r w:rsidR="00DB608A">
        <w:t>egions</w:t>
      </w:r>
      <w:r w:rsidR="00356BD7">
        <w:t xml:space="preserve"> where diet data are collected, or of the science culture in these regions.  But we can say, </w:t>
      </w:r>
      <w:r w:rsidR="005078D6">
        <w:t xml:space="preserve">in regions </w:t>
      </w:r>
      <w:r w:rsidR="00356BD7">
        <w:t xml:space="preserve">where </w:t>
      </w:r>
      <w:r w:rsidR="001A63FF">
        <w:t xml:space="preserve">large-scale federally sponsored stomach </w:t>
      </w:r>
      <w:r w:rsidR="00243C46">
        <w:t xml:space="preserve">content </w:t>
      </w:r>
      <w:r w:rsidR="001A63FF">
        <w:t xml:space="preserve">sampling does not occur, </w:t>
      </w:r>
      <w:r w:rsidR="005078D6">
        <w:t xml:space="preserve">trophic interactions have </w:t>
      </w:r>
      <w:r w:rsidR="00356BD7">
        <w:t xml:space="preserve">not </w:t>
      </w:r>
      <w:r w:rsidR="005078D6">
        <w:t xml:space="preserve">been </w:t>
      </w:r>
      <w:r w:rsidR="00356BD7">
        <w:t>included in assessments.</w:t>
      </w:r>
    </w:p>
    <w:p w14:paraId="2B0814E8" w14:textId="517A6151" w:rsidR="00F652E5" w:rsidRDefault="005078D6" w:rsidP="00F652E5">
      <w:pPr>
        <w:spacing w:line="480" w:lineRule="auto"/>
        <w:ind w:firstLine="720"/>
      </w:pPr>
      <w:r>
        <w:lastRenderedPageBreak/>
        <w:t>Fish</w:t>
      </w:r>
      <w:r w:rsidR="00AA26AF">
        <w:t xml:space="preserve"> life history </w:t>
      </w:r>
      <w:r w:rsidR="00A008B6">
        <w:t>has</w:t>
      </w:r>
      <w:r w:rsidR="00433502">
        <w:t xml:space="preserve"> </w:t>
      </w:r>
      <w:r>
        <w:t xml:space="preserve">likely </w:t>
      </w:r>
      <w:r w:rsidR="00433502">
        <w:t>play</w:t>
      </w:r>
      <w:r w:rsidR="00285480">
        <w:t>e</w:t>
      </w:r>
      <w:r w:rsidR="00A008B6">
        <w:t>d</w:t>
      </w:r>
      <w:r w:rsidR="00AA26AF">
        <w:t xml:space="preserve"> a role in</w:t>
      </w:r>
      <w:r w:rsidR="00433502">
        <w:t xml:space="preserve"> determining</w:t>
      </w:r>
      <w:r w:rsidR="00AA26AF">
        <w:t xml:space="preserve"> how ecosystem information </w:t>
      </w:r>
      <w:r w:rsidR="00285480">
        <w:t>has been used to date</w:t>
      </w:r>
      <w:r w:rsidR="00AA26AF">
        <w:t xml:space="preserve">.  </w:t>
      </w:r>
      <w:r w:rsidR="00487014">
        <w:t xml:space="preserve">Higher scores for assessments of forage species and benthic invertebrates </w:t>
      </w:r>
      <w:r w:rsidR="00F5589F">
        <w:t xml:space="preserve">suggest that </w:t>
      </w:r>
      <w:r w:rsidR="00487014">
        <w:t>life histories are taken into account in the assessment process for at least some of these species</w:t>
      </w:r>
      <w:r w:rsidR="00F5589F">
        <w:t>.</w:t>
      </w:r>
      <w:r w:rsidR="00363E8E">
        <w:t xml:space="preserve"> </w:t>
      </w:r>
      <w:r w:rsidR="00ED576B">
        <w:t>Increased</w:t>
      </w:r>
      <w:r>
        <w:t xml:space="preserve"> attention on forage fish </w:t>
      </w:r>
      <w:r w:rsidR="00ED576B">
        <w:t xml:space="preserve">in the science and conservation communities </w:t>
      </w:r>
      <w:r>
        <w:t>over the past decade may also be reflected in the assessment</w:t>
      </w:r>
      <w:r w:rsidR="001A63FF">
        <w:t xml:space="preserve"> reports </w:t>
      </w:r>
      <w:r w:rsidR="001A63FF">
        <w:fldChar w:fldCharType="begin"/>
      </w:r>
      <w:r w:rsidR="00ED576B">
        <w:instrText xml:space="preserve"> ADDIN ZOTERO_ITEM CSL_CITATION {"citationID":"0It8hXLC","properties":{"formattedCitation":"(e.g., Pikitch et al. 2012; Dickey-Collas et al. 2013; Smith et al. 2011)","plainCitation":"(e.g., Pikitch et al. 2012; Dickey-Collas et al. 2013; Smith et al. 2011)"},"citationItems":[{"id":834,"uris":["http://zotero.org/users/1951115/items/QJQQ9VPK"],"uri":["http://zotero.org/users/1951115/items/QJQQ9VPK"],"itemData":{"id":834,"type":"report","title":"Little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E."},{"family":"Sainsbury","given":"K."},{"family":"Steneck","given":"R."}],"issued":{"date-parts":[["2012"]]}},"prefix":"e.g., "},{"id":766,"uris":["http://zotero.org/users/1951115/items/URRRUJD2"],"uri":["http://zotero.org/users/1951115/items/URRRUJD2"],"itemData":{"id":766,"type":"article-journal","title":"Ecosystem-based management objectives for the North Sea: riding the forage fish rollercoaster","container-title":"ICES Journal of Marine Science","DOI":"10.1093/icesjms/fst075","ISSN":"1054-3139 1095-9289","shortTitle":"Ecosystem-based management objectives for the North Sea: riding the forage fish rollercoaster","author":[{"family":"Dickey-Collas","given":"M."},{"family":"Engelhard","given":"G. H."},{"family":"Rindorf","given":"A."},{"family":"Raab","given":"K."},{"family":"Smout","given":"S."},{"family":"Aarts","given":"G."},{"family":"Deurs","given":"M.","non-dropping-particle":"van"},{"family":"Brunel","given":"T."},{"family":"Hoff","given":"A."},{"family":"Lauerburg","given":"R. A. M."},{"family":"Garthe","given":"S."},{"family":"Haste Andersen","given":"K."},{"family":"Scott","given":"F."},{"family":"Kooten","given":"T.","non-dropping-particle":"van"},{"family":"Beare","given":"D."},{"family":"Peck","given":"M. A."}],"issued":{"date-parts":[["2013"]]}}},{"id":1039,"uris":["http://zotero.org/users/1951115/items/4FQ4899Q"],"uri":["http://zotero.org/users/1951115/items/4FQ4899Q"],"itemData":{"id":1039,"type":"article-journal","title":"Impacts of fishing low-trophic level species on marine ecosystems","container-title":"Science","page":"1147-50","volume":"333","issue":"6046","archive_location":"21778363","abstract":"Low-trophic level species account for more than 30% of global fisheries production and contribute substantially to global food security. We used a range of ecosystem models to explore the effects of fishing low-trophic level species on marine ecosystems, including marine mammals and seabirds, and on other commercially important species. In five well-studied ecosystems, we found that fishing these species at conventional maximum sustainable yield (MSY) levels can have large impacts on other parts of the ecosystem, particularly when they constitute a high proportion of the biomass in the ecosystem or are highly connected in the food web. Halving exploitation rates would result in much lower impacts on marine ecosystems while still achieving 80% of MSY.","DOI":"10.1126/science.1209395","ISSN":"1095-9203 (Electronic) 0036-8075 (Linking)","shortTitle":"Impacts of fishing low-trophic level species on marine ecosystems","journalAbbreviation":"Science","language":"eng","author":[{"family":"Smith","given":"A. D."},{"family":"Brown","given":"C. J."},{"family":"Bulman","given":"C. M."},{"family":"Fulton","given":"E. A."},{"family":"Johnson","given":"P."},{"family":"Kaplan","given":"I. C."},{"family":"Lozano-Montes","given":"H."},{"family":"Mackinson","given":"S."},{"family":"Marzloff","given":"M."},{"family":"Shannon","given":"L. J."},{"family":"Shin","given":"Y. J."},{"family":"Tam","given":"J."}],"issued":{"date-parts":[["2011",8,26]]}}}],"schema":"https://github.com/citation-style-language/schema/raw/master/csl-citation.json"} </w:instrText>
      </w:r>
      <w:r w:rsidR="001A63FF">
        <w:fldChar w:fldCharType="separate"/>
      </w:r>
      <w:ins w:id="175" w:author="Microsoft Office User" w:date="2018-01-13T19:56:00Z">
        <w:r w:rsidR="001F49D0">
          <w:rPr>
            <w:noProof/>
          </w:rPr>
          <w:t>(e.g., Pikitch et al. 2012; Dickey-Collas et al. 2013; Smith et al. 2011)</w:t>
        </w:r>
      </w:ins>
      <w:del w:id="176" w:author="Microsoft Office User" w:date="2018-01-13T19:56:00Z">
        <w:r w:rsidR="00ED576B" w:rsidRPr="001F49D0" w:rsidDel="001F49D0">
          <w:rPr>
            <w:noProof/>
          </w:rPr>
          <w:delText>(e.g., Pikitch et al. 2012; Dickey-Collas et al. 2013; Smith et al. 2011)</w:delText>
        </w:r>
      </w:del>
      <w:r w:rsidR="001A63FF">
        <w:fldChar w:fldCharType="end"/>
      </w:r>
      <w:r>
        <w:t xml:space="preserve">.  </w:t>
      </w:r>
    </w:p>
    <w:p w14:paraId="7B6E847A" w14:textId="2E8D1AF9" w:rsidR="00F652E5" w:rsidRDefault="00F652E5" w:rsidP="00F652E5">
      <w:pPr>
        <w:spacing w:line="480" w:lineRule="auto"/>
        <w:ind w:firstLine="720"/>
      </w:pPr>
      <w:r>
        <w:t xml:space="preserve">We found a greater degree of inclusion of </w:t>
      </w:r>
      <w:r w:rsidR="00BB7629">
        <w:t>eco</w:t>
      </w:r>
      <w:r>
        <w:t xml:space="preserve">system considerations than the global review by </w:t>
      </w:r>
      <w:proofErr w:type="spellStart"/>
      <w:r>
        <w:t>Skern-Mauritzen</w:t>
      </w:r>
      <w:proofErr w:type="spellEnd"/>
      <w:r>
        <w:t xml:space="preserve"> et al.</w:t>
      </w:r>
      <w:r w:rsidR="00AB3BC1">
        <w:t xml:space="preserve"> </w:t>
      </w:r>
      <w:r w:rsidR="00AB3BC1">
        <w:fldChar w:fldCharType="begin"/>
      </w:r>
      <w:r w:rsidR="00AB3BC1">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rsidR="00AB3BC1">
        <w:fldChar w:fldCharType="separate"/>
      </w:r>
      <w:ins w:id="177" w:author="Microsoft Office User" w:date="2018-01-13T19:56:00Z">
        <w:r w:rsidR="001F49D0">
          <w:rPr>
            <w:noProof/>
          </w:rPr>
          <w:t>(2016)</w:t>
        </w:r>
      </w:ins>
      <w:del w:id="178" w:author="Microsoft Office User" w:date="2018-01-13T19:56:00Z">
        <w:r w:rsidR="00AB3BC1" w:rsidRPr="001F49D0" w:rsidDel="001F49D0">
          <w:rPr>
            <w:noProof/>
          </w:rPr>
          <w:delText>(2016)</w:delText>
        </w:r>
      </w:del>
      <w:r w:rsidR="00AB3BC1">
        <w:fldChar w:fldCharType="end"/>
      </w:r>
      <w:r>
        <w:t xml:space="preserve">, using our broader definitions of inclusion and ecosystem information types.  The context surrounding ecosystem considerations in </w:t>
      </w:r>
      <w:r w:rsidR="00900E09">
        <w:t xml:space="preserve">European (ICES) </w:t>
      </w:r>
      <w:r>
        <w:t>assessments they described is similar to what we found</w:t>
      </w:r>
      <w:r w:rsidR="00900E09">
        <w:t xml:space="preserve"> in the U.S. context</w:t>
      </w:r>
      <w:r>
        <w:t xml:space="preserve">, however.  </w:t>
      </w:r>
      <w:proofErr w:type="spellStart"/>
      <w:r>
        <w:t>Skern-Mauritzen</w:t>
      </w:r>
      <w:proofErr w:type="spellEnd"/>
      <w:r>
        <w:t xml:space="preserve"> et al. (2016) note</w:t>
      </w:r>
      <w:r w:rsidR="00AB3BC1">
        <w:t>d</w:t>
      </w:r>
      <w:r>
        <w:t xml:space="preserve"> that inclusion of interactions has been primarily a bottom-up process, driven first by scientific support in the literature, then data availability, and then interest and inclusion in the assessment model.  They also found that qualitative inclusion of ecosystem effects on stock productivity was more common</w:t>
      </w:r>
      <w:r w:rsidR="00AB3BC1">
        <w:t xml:space="preserve"> than quantitative inclusion, although they did not quantify those differences.  Their results and ours </w:t>
      </w:r>
      <w:r>
        <w:t xml:space="preserve">suggest that there are likely more opportunities to include and evaluate relationships </w:t>
      </w:r>
      <w:r w:rsidR="00AB3BC1">
        <w:t xml:space="preserve">between harvested species and their ecosystems </w:t>
      </w:r>
      <w:r>
        <w:t>moving forward.</w:t>
      </w:r>
    </w:p>
    <w:p w14:paraId="12261811" w14:textId="33B90DDD" w:rsidR="00433502" w:rsidRDefault="006217B5" w:rsidP="00433502">
      <w:pPr>
        <w:spacing w:line="480" w:lineRule="auto"/>
        <w:ind w:firstLine="720"/>
      </w:pPr>
      <w:r w:rsidRPr="002C5330">
        <w:t>Given the examples we identified in U.S. assessments for expanding assessment models</w:t>
      </w:r>
      <w:r w:rsidR="00AB3BC1">
        <w:t xml:space="preserve"> to include more ecosystem considerations</w:t>
      </w:r>
      <w:r w:rsidRPr="002C5330">
        <w:t xml:space="preserve">, an important next step </w:t>
      </w:r>
      <w:r w:rsidR="00AB3BC1">
        <w:t>will be</w:t>
      </w:r>
      <w:r w:rsidRPr="002C5330">
        <w:t xml:space="preserve"> to identify how and when </w:t>
      </w:r>
      <w:r w:rsidR="00AB3BC1">
        <w:t xml:space="preserve">to include ecosystem </w:t>
      </w:r>
      <w:r w:rsidR="00DE2DD9">
        <w:t>data</w:t>
      </w:r>
      <w:r w:rsidR="002C5330" w:rsidRPr="002C5330">
        <w:t xml:space="preserve">.  </w:t>
      </w:r>
      <w:r w:rsidR="00AB3BC1">
        <w:t>I</w:t>
      </w:r>
      <w:r w:rsidR="002C5330" w:rsidRPr="002C5330">
        <w:t>ncluding additiona</w:t>
      </w:r>
      <w:r w:rsidRPr="002C5330">
        <w:t>l</w:t>
      </w:r>
      <w:r w:rsidR="00AB3BC1">
        <w:t xml:space="preserve"> 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2C5330" w:rsidRPr="002C5330">
        <w:instrText xml:space="preserve"> ADDIN ZOTERO_ITEM CSL_CITATION {"citationID":"8uRFEfce","properties":{"formattedCitation":"(Punt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ins w:id="179" w:author="Microsoft Office User" w:date="2018-01-13T19:56:00Z">
        <w:r w:rsidR="001F49D0">
          <w:rPr>
            <w:noProof/>
          </w:rPr>
          <w:t>(Punt et al. 2014)</w:t>
        </w:r>
      </w:ins>
      <w:del w:id="180" w:author="Microsoft Office User" w:date="2018-01-13T19:56:00Z">
        <w:r w:rsidR="002C5330" w:rsidRPr="001F49D0" w:rsidDel="001F49D0">
          <w:rPr>
            <w:noProof/>
          </w:rPr>
          <w:delText>(Punt et al. 2014)</w:delText>
        </w:r>
      </w:del>
      <w:r w:rsidRPr="002C5330">
        <w:fldChar w:fldCharType="end"/>
      </w:r>
      <w:r w:rsidR="002C5330" w:rsidRPr="002C5330">
        <w:t xml:space="preserve">.  </w:t>
      </w:r>
      <w:r w:rsidR="002C5330">
        <w:t xml:space="preserve">However, </w:t>
      </w:r>
      <w:r w:rsidR="00AB3BC1">
        <w:t xml:space="preserve">a risk analysis and prioritization framework could be used to triage species most likely </w:t>
      </w:r>
      <w:r w:rsidR="00243C46">
        <w:t xml:space="preserve">to </w:t>
      </w:r>
      <w:r w:rsidR="00AB3BC1">
        <w:t xml:space="preserve">benefit </w:t>
      </w:r>
      <w:r w:rsidR="002C5330">
        <w:t xml:space="preserve">from </w:t>
      </w:r>
      <w:r w:rsidR="00AB3BC1">
        <w:t xml:space="preserve">greater consideration of fishery and ecosystem interactions. </w:t>
      </w:r>
      <w:r w:rsidR="00DE2DD9">
        <w:t xml:space="preserve">For example, </w:t>
      </w:r>
      <w:r w:rsidR="002C5330">
        <w:t xml:space="preserve">NOAA’s </w:t>
      </w:r>
      <w:r w:rsidR="005078D6">
        <w:t xml:space="preserve">recent Stock Assessment Improvement Plan </w:t>
      </w:r>
      <w:r w:rsidR="002C5330">
        <w:t xml:space="preserve">(NOAA 2017) </w:t>
      </w:r>
      <w:r w:rsidR="00AB3BC1">
        <w:t>recommends</w:t>
      </w:r>
      <w:r w:rsidR="002C5330">
        <w:t xml:space="preserve"> a very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AB3BC1">
        <w:t>candidates</w:t>
      </w:r>
      <w:r w:rsidR="002C5330">
        <w:t xml:space="preserve"> for expanding assessments. </w:t>
      </w:r>
    </w:p>
    <w:p w14:paraId="5A9F6B9C" w14:textId="06ADF2B5" w:rsidR="00F5589F" w:rsidRDefault="002C5330" w:rsidP="00363E8E">
      <w:pPr>
        <w:spacing w:line="480" w:lineRule="auto"/>
        <w:ind w:firstLine="720"/>
        <w:contextualSpacing/>
      </w:pPr>
      <w:r>
        <w:lastRenderedPageBreak/>
        <w:t xml:space="preserve">Governance and institutional challenges are often referred to </w:t>
      </w:r>
      <w:r w:rsidR="00001CD0">
        <w:t>as barriers to implementing</w:t>
      </w:r>
      <w:r>
        <w:t xml:space="preserve"> EBFM </w:t>
      </w:r>
      <w:r w:rsidR="00001CD0">
        <w:fldChar w:fldCharType="begin"/>
      </w:r>
      <w:r w:rsidR="00CD47D7">
        <w:instrText xml:space="preserve"> ADDIN ZOTERO_ITEM CSL_CITATION {"citationID":"vRep0vNU","properties":{"formattedCitation":"(Bundy et al. 2008; R. Hilborn, Orensanz, and Parma 2005; Olsson, Folke, and Hughes 2008)","plainCitation":"(Bundy et al. 2008; R. Hilborn, Orensanz, and Parma 2005; Olsson, Folke, and Hughes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ins w:id="181" w:author="Microsoft Office User" w:date="2018-01-13T19:56:00Z">
        <w:r w:rsidR="001F49D0">
          <w:rPr>
            <w:noProof/>
          </w:rPr>
          <w:t>(Bundy et al. 2008; R. Hilborn, Orensanz, and Parma 2005; Olsson, Folke, and Hughes 2008)</w:t>
        </w:r>
      </w:ins>
      <w:del w:id="182" w:author="Microsoft Office User" w:date="2018-01-13T19:56:00Z">
        <w:r w:rsidR="00CD47D7" w:rsidRPr="001F49D0" w:rsidDel="001F49D0">
          <w:rPr>
            <w:noProof/>
          </w:rPr>
          <w:delText>(Bundy et al. 2008; R. Hilborn, Orensanz, and Parma 2005; Olsson, Folke, and Hughes 2008)</w:delText>
        </w:r>
      </w:del>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CD47D7">
        <w:instrText xml:space="preserve"> ADDIN ZOTERO_ITEM CSL_CITATION {"citationID":"U0BPJ1Wr","properties":{"formattedCitation":"(Ray Hilborn 2011)","plainCitation":"(Ray Hilborn 2011)"},"citationItems":[{"id":101,"uris":["http://zotero.org/users/1951115/items/R7WZUHHA"],"uri":["http://zotero.org/users/1951115/items/R7WZUHHA"],"itemData":{"id":101,"type":"article-journal","title":"Future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ins w:id="183" w:author="Microsoft Office User" w:date="2018-01-13T19:56:00Z">
        <w:r w:rsidR="001F49D0">
          <w:rPr>
            <w:noProof/>
          </w:rPr>
          <w:t>(Ray Hilborn 2011)</w:t>
        </w:r>
      </w:ins>
      <w:del w:id="184" w:author="Microsoft Office User" w:date="2018-01-13T19:56:00Z">
        <w:r w:rsidR="00CD47D7" w:rsidRPr="001F49D0" w:rsidDel="001F49D0">
          <w:rPr>
            <w:noProof/>
          </w:rPr>
          <w:delText>(Ray Hilborn 2011)</w:delText>
        </w:r>
      </w:del>
      <w:r w:rsidR="00CD47D7">
        <w:fldChar w:fldCharType="end"/>
      </w:r>
      <w:r w:rsidR="00CD47D7">
        <w:t xml:space="preserve">. </w:t>
      </w:r>
      <w:r w:rsidR="00795F6E">
        <w:t xml:space="preserve">Moreover, fisheries science has been strongly influenced by statistical inference, where the goal is to describe observed data with as simple a model as possible </w:t>
      </w:r>
      <w:r w:rsidR="00795F6E">
        <w:fldChar w:fldCharType="begin"/>
      </w:r>
      <w:r w:rsidR="00795F6E">
        <w:instrText xml:space="preserve"> ADDIN ZOTERO_ITEM CSL_CITATION {"citationID":"thSsk0OO","properties":{"formattedCitation":"(Kuparinen et al. 2012; Burnham and Anderson 1998)","plainCitation":"(Kuparinen et al. 2012; Burnham and Anderson 1998)"},"citationItems":[{"id":6198,"uris":["http://zotero.org/users/1951115/items/EAN7T8PB"],"uri":["http://zotero.org/users/1951115/items/EAN7T8PB"],"itemData":{"id":6198,"type":"article-journal","title":"Increasing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ins w:id="185" w:author="Microsoft Office User" w:date="2018-01-13T19:56:00Z">
        <w:r w:rsidR="001F49D0">
          <w:rPr>
            <w:noProof/>
          </w:rPr>
          <w:t>(Kuparinen et al. 2012; Burnham and Anderson 1998)</w:t>
        </w:r>
      </w:ins>
      <w:del w:id="186" w:author="Microsoft Office User" w:date="2018-01-13T19:56:00Z">
        <w:r w:rsidR="00795F6E" w:rsidRPr="001F49D0" w:rsidDel="001F49D0">
          <w:rPr>
            <w:noProof/>
          </w:rPr>
          <w:delText>(Kuparinen et al. 2012; Burnham and Anderson 1998)</w:delText>
        </w:r>
      </w:del>
      <w:r w:rsidR="00795F6E">
        <w:fldChar w:fldCharType="end"/>
      </w:r>
      <w:r w:rsidR="00795F6E">
        <w:t>.</w:t>
      </w:r>
      <w:r w:rsidR="00CD47D7">
        <w:t xml:space="preserve"> </w:t>
      </w:r>
      <w:r w:rsidR="00795F6E">
        <w:t xml:space="preserve">Any new models, data, or tools are also subject to </w:t>
      </w:r>
      <w:r w:rsidR="00CD47D7">
        <w:t xml:space="preserve">reviews by Fishery Management Councils Science and Statistical Committee and outside reviewers. </w:t>
      </w:r>
      <w:r w:rsidR="00795F6E">
        <w:t xml:space="preserve">Together, these factors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rsidR="008B0726">
        <w:t>this high burden of proof presents an obstacle</w:t>
      </w:r>
      <w:r w:rsidR="00795F6E">
        <w:t xml:space="preserve"> to</w:t>
      </w:r>
      <w:r w:rsidR="00C42518">
        <w:t xml:space="preserve"> even positive</w:t>
      </w:r>
      <w:r>
        <w:t xml:space="preserve"> change</w:t>
      </w:r>
      <w:r w:rsidR="00C42518">
        <w:t>s</w:t>
      </w:r>
      <w:r>
        <w:t xml:space="preserve">.  </w:t>
      </w:r>
    </w:p>
    <w:p w14:paraId="5E8E13D3" w14:textId="3E630DEC" w:rsidR="009D07C8" w:rsidRDefault="009908F3" w:rsidP="00906A69">
      <w:pPr>
        <w:spacing w:line="480" w:lineRule="auto"/>
        <w:ind w:firstLine="720"/>
        <w:contextualSpacing/>
      </w:pPr>
      <w:r>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t>Creativity r</w:t>
      </w:r>
      <w:r w:rsidR="00A14213">
        <w:t>esearch 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550B8B">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ins w:id="187" w:author="Microsoft Office User" w:date="2018-01-13T19:56:00Z">
        <w:r w:rsidR="001F49D0">
          <w:rPr>
            <w:noProof/>
          </w:rPr>
          <w:t>(Rasulzada 2014)</w:t>
        </w:r>
      </w:ins>
      <w:del w:id="188" w:author="Microsoft Office User" w:date="2018-01-13T19:56:00Z">
        <w:r w:rsidR="00550B8B" w:rsidRPr="001F49D0" w:rsidDel="001F49D0">
          <w:rPr>
            <w:noProof/>
          </w:rPr>
          <w:delText>(Rasulzada 2014)</w:delText>
        </w:r>
      </w:del>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87D97">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ins w:id="189" w:author="Microsoft Office User" w:date="2018-01-13T19:56:00Z">
        <w:r w:rsidR="001F49D0">
          <w:rPr>
            <w:noProof/>
          </w:rPr>
          <w:t>(Fredrickson 2004)</w:t>
        </w:r>
      </w:ins>
      <w:del w:id="190" w:author="Microsoft Office User" w:date="2018-01-13T19:56:00Z">
        <w:r w:rsidR="00887D97" w:rsidRPr="001F49D0" w:rsidDel="001F49D0">
          <w:rPr>
            <w:noProof/>
          </w:rPr>
          <w:delText>(Fredrickson 2004)</w:delText>
        </w:r>
      </w:del>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7B504D">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ins w:id="191" w:author="Microsoft Office User" w:date="2018-01-13T19:56:00Z">
        <w:r w:rsidR="001F49D0">
          <w:rPr>
            <w:noProof/>
          </w:rPr>
          <w:t>(Ford 1996)</w:t>
        </w:r>
      </w:ins>
      <w:del w:id="192" w:author="Microsoft Office User" w:date="2018-01-13T19:56:00Z">
        <w:r w:rsidR="007B504D" w:rsidRPr="001F49D0" w:rsidDel="001F49D0">
          <w:rPr>
            <w:noProof/>
          </w:rPr>
          <w:delText>(Ford 1996)</w:delText>
        </w:r>
      </w:del>
      <w:r w:rsidR="007B504D">
        <w:fldChar w:fldCharType="end"/>
      </w:r>
      <w:r w:rsidR="007B504D">
        <w:t>. Considering</w:t>
      </w:r>
      <w:r w:rsidR="001A6227">
        <w:t xml:space="preserve"> the </w:t>
      </w:r>
      <w:r w:rsidR="007B504D">
        <w:t xml:space="preserve">institutional </w:t>
      </w:r>
      <w:r w:rsidR="001A6227">
        <w:t xml:space="preserve">context surrounding </w:t>
      </w:r>
      <w:r w:rsidR="00C01250">
        <w:t>stock assessment</w:t>
      </w:r>
      <w:r w:rsidR="007B504D">
        <w:t>s</w:t>
      </w:r>
      <w:r w:rsidR="00C01250">
        <w:t xml:space="preserve"> </w:t>
      </w:r>
      <w:r w:rsidR="007B504D">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8E0FDD">
        <w:t>can provide some breathing room</w:t>
      </w:r>
      <w:r w:rsidR="00562146">
        <w:t xml:space="preserve"> from the </w:t>
      </w:r>
      <w:r w:rsidR="008E0FDD">
        <w:t xml:space="preserve">management decisions on </w:t>
      </w:r>
      <w:r w:rsidR="00562146">
        <w:t>catch-levels</w:t>
      </w:r>
      <w:r w:rsidR="008E0FDD">
        <w:t xml:space="preserve">. Including ecosystem scientists on assessment teams is another way to encourage broader ecosystem considerations.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w:t>
      </w:r>
      <w:proofErr w:type="spellStart"/>
      <w:r w:rsidR="008E0FDD">
        <w:t>eg</w:t>
      </w:r>
      <w:proofErr w:type="spellEnd"/>
      <w:r w:rsidR="008E0FDD">
        <w:t>. Pacific Council, 2017, o</w:t>
      </w:r>
      <w:r w:rsidR="004150BB">
        <w:t>t</w:t>
      </w:r>
      <w:r w:rsidR="008E0FDD">
        <w:t>h</w:t>
      </w:r>
      <w:r w:rsidR="004150BB">
        <w:t>ers?)</w:t>
      </w:r>
      <w:r w:rsidR="008B0726">
        <w:t xml:space="preserve"> or explicitly require ecosystem factors to be considered.  For example, the 2014 butterfish assessment </w:t>
      </w:r>
      <w:commentRangeStart w:id="193"/>
      <w:r w:rsidR="008B0726">
        <w:t>included the following term of reference</w:t>
      </w:r>
      <w:commentRangeEnd w:id="193"/>
      <w:r w:rsidR="00906A69">
        <w:rPr>
          <w:rStyle w:val="CommentReference"/>
          <w:rFonts w:ascii="Times New Roman" w:hAnsi="Times New Roman"/>
        </w:rPr>
        <w:commentReference w:id="193"/>
      </w:r>
      <w:r w:rsidR="008B0726">
        <w:t>: “</w:t>
      </w:r>
      <w:r w:rsidR="00906A69">
        <w:t>3. Characterize oceanographic and habitat data as it pertains to butterfish distribution and availability. If possible, integrate the results into the stock assessment (TOR-5).”</w:t>
      </w:r>
    </w:p>
    <w:p w14:paraId="5A8B8834" w14:textId="2C7A881B" w:rsidR="00816842" w:rsidRDefault="00816842" w:rsidP="00A14213">
      <w:pPr>
        <w:spacing w:line="480" w:lineRule="auto"/>
        <w:ind w:firstLine="720"/>
        <w:contextualSpacing/>
      </w:pPr>
      <w:commentRangeStart w:id="194"/>
      <w:r>
        <w:lastRenderedPageBreak/>
        <w:t xml:space="preserve">One productive approach to expanding the use of ecosystem considerations in stock assessments is to develop separate “research” and “operational” tracks for stock assessments.  Research track assessments would have greater flexibility to innovate without being constrained by the tight timelines and need for demonstrated robustness associated with operational assessments and their formal review process.  A mechanism would be needed to </w:t>
      </w:r>
      <w:r w:rsidR="007F4AB6">
        <w:t>move successful innovations from the research track into the operational assessment.  Currently, “benchmark” assessments provide some opportunity to innovate, but they are still constrained by the existing review process and intense assessment schedule.</w:t>
      </w:r>
      <w:r>
        <w:t xml:space="preserve"> </w:t>
      </w:r>
      <w:commentRangeEnd w:id="194"/>
      <w:r w:rsidR="007F4AB6">
        <w:rPr>
          <w:rStyle w:val="CommentReference"/>
          <w:rFonts w:ascii="Times New Roman" w:hAnsi="Times New Roman"/>
        </w:rPr>
        <w:commentReference w:id="194"/>
      </w:r>
    </w:p>
    <w:p w14:paraId="5ADCE470" w14:textId="6CBF6382" w:rsidR="004150BB" w:rsidRDefault="004150BB" w:rsidP="00A14213">
      <w:pPr>
        <w:spacing w:line="480" w:lineRule="auto"/>
        <w:ind w:firstLine="720"/>
        <w:contextualSpacing/>
      </w:pPr>
      <w:r>
        <w:t>Expanding stock assessments to include more consideration of fishery and ecosystem intera</w:t>
      </w:r>
      <w:r w:rsidR="007B504D">
        <w:t>c</w:t>
      </w:r>
      <w:r>
        <w:t>tions is only one way these considerations can influence the management pr</w:t>
      </w:r>
      <w:r w:rsidR="008E0FDD">
        <w:t>ocess.  Others may be equally or</w:t>
      </w:r>
      <w:r>
        <w:t xml:space="preserve"> more influential.  Stock assessments </w:t>
      </w:r>
      <w:r w:rsidR="00906A69">
        <w:t>estimate stock status relative to reference points</w:t>
      </w:r>
      <w:r>
        <w:t xml:space="preserve">, which </w:t>
      </w:r>
      <w:r w:rsidR="00906A69">
        <w:t xml:space="preserve">in turn </w:t>
      </w:r>
      <w:r>
        <w:t xml:space="preserve">influences the recommended catch.  </w:t>
      </w:r>
      <w:r w:rsidR="00906A69">
        <w:t xml:space="preserve">This influence of estimated status on recommended catch is made explicit in harvest control rules.  </w:t>
      </w:r>
      <w:r>
        <w:t xml:space="preserve">The form of the control rule (how catch should change with biomass), and reference points (targets or limits) </w:t>
      </w:r>
      <w:r w:rsidR="008E0FDD">
        <w:t>are another target for including</w:t>
      </w:r>
      <w:r>
        <w:t xml:space="preserve"> ecosystem information</w:t>
      </w:r>
      <w:r w:rsidR="007164AB">
        <w:t xml:space="preserve"> </w:t>
      </w:r>
      <w:r w:rsidR="007164AB">
        <w:fldChar w:fldCharType="begin"/>
      </w:r>
      <w:r w:rsidR="00ED576B">
        <w:instrText xml:space="preserve"> ADDIN ZOTERO_ITEM CSL_CITATION {"citationID":"Qna83kiD","properties":{"formattedCitation":"(e.g., Holsman et al. 2016; Patrick and Link 2015b; Punt et al. 2014)","plainCitation":"(e.g., Holsman et al. 2016; Patrick and Link 2015b; Punt et al. 2014)"},"citationItems":[{"id":6215,"uris":["http://zotero.org/users/1951115/items/RWJ5TQFK"],"uri":["http://zotero.org/users/1951115/items/RWJ5TQFK"],"itemData":{"id":6215,"type":"article-journal","title":"A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ins w:id="195" w:author="Microsoft Office User" w:date="2018-01-13T19:56:00Z">
        <w:r w:rsidR="001F49D0">
          <w:rPr>
            <w:noProof/>
          </w:rPr>
          <w:t>(e.g., Holsman et al. 2016; Patrick and Link 2015b; Punt et al. 2014)</w:t>
        </w:r>
      </w:ins>
      <w:del w:id="196" w:author="Microsoft Office User" w:date="2018-01-13T19:56:00Z">
        <w:r w:rsidR="007164AB" w:rsidRPr="001F49D0" w:rsidDel="001F49D0">
          <w:rPr>
            <w:noProof/>
          </w:rPr>
          <w:delText>(e.g., Holsman et al. 2016; Patrick and Link 2015b; Punt et al. 2014)</w:delText>
        </w:r>
      </w:del>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 xml:space="preserve">setting catch limits (TAC- total allowable catch) is a separate decision, which could also be influenced qualitative or quantitatively by ecosystem </w:t>
      </w:r>
      <w:r w:rsidR="009D43F4">
        <w:t>status</w:t>
      </w:r>
      <w:r w:rsidR="007164AB">
        <w:t xml:space="preserve"> (e.g. </w:t>
      </w:r>
      <w:proofErr w:type="spellStart"/>
      <w:r w:rsidR="007164AB">
        <w:t>Zador</w:t>
      </w:r>
      <w:proofErr w:type="spellEnd"/>
      <w:r w:rsidR="007164AB">
        <w:t xml:space="preserve"> et al. 2017) or other </w:t>
      </w:r>
      <w:r w:rsidR="00265DA0">
        <w:t xml:space="preserve">biophysical or human system </w:t>
      </w:r>
      <w:r w:rsidR="007164AB">
        <w:t xml:space="preserve">considerations </w:t>
      </w:r>
      <w:r w:rsidR="008E0FDD">
        <w:fldChar w:fldCharType="begin"/>
      </w:r>
      <w:r w:rsidR="00265DA0">
        <w:instrText xml:space="preserve"> ADDIN ZOTERO_ITEM CSL_CITATION {"citationID":"QMVFTKkU","properties":{"formattedCitation":"(Patrick and Link 2015b; Levin 2014)","plainCitation":"(Patrick and Link 2015b; Levin 2014)"},"citationItems":[{"id":249,"uris":["http://zotero.org/users/1951115/items/29RDX7WC"],"uri":["http://zotero.org/users/1951115/items/29RDX7WC"],"itemData":{"id":249,"type":"article-journal","title":"Hidden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ins w:id="197" w:author="Microsoft Office User" w:date="2018-01-13T19:56:00Z">
        <w:r w:rsidR="001F49D0">
          <w:rPr>
            <w:noProof/>
          </w:rPr>
          <w:t>(Patrick and Link 2015b; Levin 2014)</w:t>
        </w:r>
      </w:ins>
      <w:del w:id="198" w:author="Microsoft Office User" w:date="2018-01-13T19:56:00Z">
        <w:r w:rsidR="00265DA0" w:rsidRPr="001F49D0" w:rsidDel="001F49D0">
          <w:rPr>
            <w:noProof/>
          </w:rPr>
          <w:delText>(Patrick and Link 2015b; Levin 2014)</w:delText>
        </w:r>
      </w:del>
      <w:r w:rsidR="008E0FDD">
        <w:fldChar w:fldCharType="end"/>
      </w:r>
      <w:r w:rsidR="007164AB">
        <w:t xml:space="preserve">.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140D1009" w:rsidR="00E30FBF" w:rsidRPr="00E30FBF" w:rsidRDefault="00E30FBF" w:rsidP="00E30FBF">
      <w:pPr>
        <w:spacing w:line="480" w:lineRule="auto"/>
        <w:contextualSpacing/>
      </w:pPr>
      <w:r>
        <w:lastRenderedPageBreak/>
        <w:t xml:space="preserve">This work emerged from discussions with the </w:t>
      </w:r>
      <w:proofErr w:type="spellStart"/>
      <w:r>
        <w:t>Lenfest</w:t>
      </w:r>
      <w:proofErr w:type="spellEnd"/>
      <w:r>
        <w:t xml:space="preserve"> Fishery Ecosystem Task force supported by the </w:t>
      </w:r>
      <w:proofErr w:type="spellStart"/>
      <w:r>
        <w:t>Lenfest</w:t>
      </w:r>
      <w:proofErr w:type="spellEnd"/>
      <w:r>
        <w:t xml:space="preserve"> Ocean Program.  We thank the task force members for their input on earlier versions of our analysis, and Rick </w:t>
      </w:r>
      <w:proofErr w:type="spellStart"/>
      <w:r>
        <w:t>Methot</w:t>
      </w:r>
      <w:proofErr w:type="spellEnd"/>
      <w:r>
        <w:t xml:space="preserve">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69485458" w14:textId="7F1755DD" w:rsidR="00265DA0" w:rsidRPr="00161D89" w:rsidDel="001F49D0" w:rsidRDefault="0053165C" w:rsidP="00161D89">
      <w:pPr>
        <w:pStyle w:val="Bibliography"/>
        <w:rPr>
          <w:del w:id="199" w:author="Microsoft Office User" w:date="2018-01-13T19:56:00Z"/>
        </w:rPr>
        <w:pPrChange w:id="200" w:author="Microsoft Office User" w:date="2018-01-13T20:03:00Z">
          <w:pPr>
            <w:pStyle w:val="Bibliography"/>
          </w:pPr>
        </w:pPrChange>
      </w:pPr>
      <w:r>
        <w:fldChar w:fldCharType="begin"/>
      </w:r>
      <w:ins w:id="201" w:author="Microsoft Office User" w:date="2018-01-13T19:56:00Z">
        <w:r w:rsidR="001F49D0">
          <w:instrText xml:space="preserve"> ADDIN ZOTERO_BIBL {"custom":[]} CSL_BIBLIOGRAPHY </w:instrText>
        </w:r>
      </w:ins>
      <w:del w:id="202" w:author="Microsoft Office User" w:date="2018-01-13T19:56:00Z">
        <w:r w:rsidR="00795F6E" w:rsidDel="001F49D0">
          <w:delInstrText xml:space="preserve"> ADDIN ZOTERO_BIBL {"custom":[]} CSL_BIBLIOGRAPHY </w:delInstrText>
        </w:r>
      </w:del>
      <w:r>
        <w:fldChar w:fldCharType="separate"/>
      </w:r>
      <w:del w:id="203" w:author="Microsoft Office User" w:date="2018-01-13T19:56:00Z">
        <w:r w:rsidR="00265DA0" w:rsidRPr="00161D89" w:rsidDel="001F49D0">
          <w:delText xml:space="preserve">Arkema, Katie K., Sarah C. Abramson, and Bryan M. Dewsbury. 2006. “Marine Ecosystem-Based Management: From Characterization to Implementation.” </w:delText>
        </w:r>
        <w:r w:rsidR="00265DA0" w:rsidRPr="00161D89" w:rsidDel="001F49D0">
          <w:rPr>
            <w:i/>
            <w:iCs/>
          </w:rPr>
          <w:delText>Frontiers in Ecology and the Environment</w:delText>
        </w:r>
        <w:r w:rsidR="00265DA0" w:rsidRPr="00161D89" w:rsidDel="001F49D0">
          <w:delText xml:space="preserve"> 4 (10): 525–532.</w:delText>
        </w:r>
      </w:del>
    </w:p>
    <w:p w14:paraId="16D89095" w14:textId="78DCDBDE" w:rsidR="00265DA0" w:rsidRPr="00161D89" w:rsidDel="001F49D0" w:rsidRDefault="00265DA0" w:rsidP="00161D89">
      <w:pPr>
        <w:pStyle w:val="Bibliography"/>
        <w:rPr>
          <w:del w:id="204" w:author="Microsoft Office User" w:date="2018-01-13T19:56:00Z"/>
        </w:rPr>
        <w:pPrChange w:id="205" w:author="Microsoft Office User" w:date="2018-01-13T20:03:00Z">
          <w:pPr>
            <w:pStyle w:val="Bibliography"/>
          </w:pPr>
        </w:pPrChange>
      </w:pPr>
      <w:del w:id="206" w:author="Microsoft Office User" w:date="2018-01-13T19:56:00Z">
        <w:r w:rsidRPr="00161D89" w:rsidDel="001F49D0">
          <w:delText xml:space="preserve">Berkes, Fikret. 2012. “Implementing Ecosystem-Based Management: Evolution or Revolution?” </w:delText>
        </w:r>
        <w:r w:rsidRPr="00161D89" w:rsidDel="001F49D0">
          <w:rPr>
            <w:i/>
            <w:iCs/>
          </w:rPr>
          <w:delText>Fish and Fisheries</w:delText>
        </w:r>
        <w:r w:rsidRPr="00161D89" w:rsidDel="001F49D0">
          <w:delText xml:space="preserve"> 13 (4): 465–76. doi:10.1111/j.1467-2979.2011.00452.x.</w:delText>
        </w:r>
      </w:del>
    </w:p>
    <w:p w14:paraId="0D2F6B17" w14:textId="51A600BF" w:rsidR="00265DA0" w:rsidRPr="00161D89" w:rsidDel="001F49D0" w:rsidRDefault="00265DA0" w:rsidP="00161D89">
      <w:pPr>
        <w:pStyle w:val="Bibliography"/>
        <w:rPr>
          <w:del w:id="207" w:author="Microsoft Office User" w:date="2018-01-13T19:56:00Z"/>
        </w:rPr>
        <w:pPrChange w:id="208" w:author="Microsoft Office User" w:date="2018-01-13T20:03:00Z">
          <w:pPr>
            <w:pStyle w:val="Bibliography"/>
          </w:pPr>
        </w:pPrChange>
      </w:pPr>
      <w:del w:id="209" w:author="Microsoft Office User" w:date="2018-01-13T19:56:00Z">
        <w:r w:rsidRPr="00161D89" w:rsidDel="001F49D0">
          <w:delText xml:space="preserve">Bundy, Alida, Ratana Chuenpagdee, Svein Jentoft, and Robin Mahon. 2008. “If Science Is Not the Answer, What Is? An Alternative Governance Model for the World’s Fisheries.” </w:delText>
        </w:r>
        <w:r w:rsidRPr="00161D89" w:rsidDel="001F49D0">
          <w:rPr>
            <w:i/>
            <w:iCs/>
          </w:rPr>
          <w:delText>Frontiers in Ecology and the Environment</w:delText>
        </w:r>
        <w:r w:rsidRPr="00161D89" w:rsidDel="001F49D0">
          <w:delText xml:space="preserve"> 6 (3): 152–155.</w:delText>
        </w:r>
      </w:del>
    </w:p>
    <w:p w14:paraId="6F2C055A" w14:textId="690AAA77" w:rsidR="00265DA0" w:rsidRPr="00161D89" w:rsidDel="001F49D0" w:rsidRDefault="00265DA0" w:rsidP="00161D89">
      <w:pPr>
        <w:pStyle w:val="Bibliography"/>
        <w:rPr>
          <w:del w:id="210" w:author="Microsoft Office User" w:date="2018-01-13T19:56:00Z"/>
        </w:rPr>
        <w:pPrChange w:id="211" w:author="Microsoft Office User" w:date="2018-01-13T20:03:00Z">
          <w:pPr>
            <w:pStyle w:val="Bibliography"/>
          </w:pPr>
        </w:pPrChange>
      </w:pPr>
      <w:del w:id="212" w:author="Microsoft Office User" w:date="2018-01-13T19:56:00Z">
        <w:r w:rsidRPr="00161D89" w:rsidDel="001F49D0">
          <w:delText xml:space="preserve">Burnham, K.P., and D.R. Anderson. 1998. </w:delText>
        </w:r>
        <w:r w:rsidRPr="00161D89" w:rsidDel="001F49D0">
          <w:rPr>
            <w:i/>
            <w:iCs/>
          </w:rPr>
          <w:delText>Model Selection and Inference: A Practical Information-Theoretic Approach</w:delText>
        </w:r>
        <w:r w:rsidRPr="00161D89" w:rsidDel="001F49D0">
          <w:delText>. New York: Springer-Verlag.</w:delText>
        </w:r>
      </w:del>
    </w:p>
    <w:p w14:paraId="06D65026" w14:textId="3ECA7DCF" w:rsidR="00265DA0" w:rsidRPr="00161D89" w:rsidDel="001F49D0" w:rsidRDefault="00265DA0" w:rsidP="00161D89">
      <w:pPr>
        <w:pStyle w:val="Bibliography"/>
        <w:rPr>
          <w:del w:id="213" w:author="Microsoft Office User" w:date="2018-01-13T19:56:00Z"/>
        </w:rPr>
        <w:pPrChange w:id="214" w:author="Microsoft Office User" w:date="2018-01-13T20:03:00Z">
          <w:pPr>
            <w:pStyle w:val="Bibliography"/>
          </w:pPr>
        </w:pPrChange>
      </w:pPr>
      <w:del w:id="215" w:author="Microsoft Office User" w:date="2018-01-13T19:56:00Z">
        <w:r w:rsidRPr="00161D89" w:rsidDel="001F49D0">
          <w:delText xml:space="preserve">Christie, Patrick, David L. Fluharty, Alan T. White, Liza Eisma-Osorio, and William Jatulan. 2007. “Assessing the Feasibility of Ecosystem-Based Fisheries Management in Tropical Contexts.” </w:delText>
        </w:r>
        <w:r w:rsidRPr="00161D89" w:rsidDel="001F49D0">
          <w:rPr>
            <w:i/>
            <w:iCs/>
          </w:rPr>
          <w:delText>Marine Policy</w:delText>
        </w:r>
        <w:r w:rsidRPr="00161D89" w:rsidDel="001F49D0">
          <w:delText xml:space="preserve"> 31 (3): 239–50. doi:10.1016/j.marpol.2006.08.001.</w:delText>
        </w:r>
      </w:del>
    </w:p>
    <w:p w14:paraId="66CD7E6B" w14:textId="30987E62" w:rsidR="00265DA0" w:rsidRPr="00161D89" w:rsidDel="001F49D0" w:rsidRDefault="00265DA0" w:rsidP="00161D89">
      <w:pPr>
        <w:pStyle w:val="Bibliography"/>
        <w:rPr>
          <w:del w:id="216" w:author="Microsoft Office User" w:date="2018-01-13T19:56:00Z"/>
        </w:rPr>
        <w:pPrChange w:id="217" w:author="Microsoft Office User" w:date="2018-01-13T20:03:00Z">
          <w:pPr>
            <w:pStyle w:val="Bibliography"/>
          </w:pPr>
        </w:pPrChange>
      </w:pPr>
      <w:del w:id="218" w:author="Microsoft Office User" w:date="2018-01-13T19:56:00Z">
        <w:r w:rsidRPr="00161D89" w:rsidDel="001F49D0">
          <w:delText xml:space="preserve">Cowan, James H., Jake C. Rice, Carl J. Walters, Ray Hilborn, Timothy E. Essington, John W. Day, and Kevin M. Boswell. 2012. “Challenges for Implementing an Ecosystem Approach to Fisheries Management.” </w:delText>
        </w:r>
        <w:r w:rsidRPr="00161D89" w:rsidDel="001F49D0">
          <w:rPr>
            <w:i/>
            <w:iCs/>
          </w:rPr>
          <w:delText>Marine and Coastal Fisheries</w:delText>
        </w:r>
        <w:r w:rsidRPr="00161D89" w:rsidDel="001F49D0">
          <w:delText xml:space="preserve"> 4 (1): 496–510. doi:10.1080/19425120.2012.690825.</w:delText>
        </w:r>
      </w:del>
    </w:p>
    <w:p w14:paraId="7477CD0C" w14:textId="2B974323" w:rsidR="00265DA0" w:rsidRPr="00161D89" w:rsidDel="001F49D0" w:rsidRDefault="00265DA0" w:rsidP="00161D89">
      <w:pPr>
        <w:pStyle w:val="Bibliography"/>
        <w:rPr>
          <w:del w:id="219" w:author="Microsoft Office User" w:date="2018-01-13T19:56:00Z"/>
        </w:rPr>
        <w:pPrChange w:id="220" w:author="Microsoft Office User" w:date="2018-01-13T20:03:00Z">
          <w:pPr>
            <w:pStyle w:val="Bibliography"/>
          </w:pPr>
        </w:pPrChange>
      </w:pPr>
      <w:del w:id="221" w:author="Microsoft Office User" w:date="2018-01-13T19:56:00Z">
        <w:r w:rsidRPr="00161D89" w:rsidDel="001F49D0">
          <w:delText xml:space="preserve">Dickey-Collas, M., G. H. Engelhard, A. Rindorf, K. Raab, S. Smout, G. Aarts, M. van Deurs, et al. 2013. “Ecosystem-Based Management Objectives for the North Sea: Riding the Forage Fish Rollercoaster.” </w:delText>
        </w:r>
        <w:r w:rsidRPr="00161D89" w:rsidDel="001F49D0">
          <w:rPr>
            <w:i/>
            <w:iCs/>
          </w:rPr>
          <w:delText>ICES Journal of Marine Science</w:delText>
        </w:r>
        <w:r w:rsidRPr="00161D89" w:rsidDel="001F49D0">
          <w:delText>. doi:10.1093/icesjms/fst075.</w:delText>
        </w:r>
      </w:del>
    </w:p>
    <w:p w14:paraId="33024111" w14:textId="64A2A403" w:rsidR="00265DA0" w:rsidRPr="00161D89" w:rsidDel="001F49D0" w:rsidRDefault="00265DA0" w:rsidP="00161D89">
      <w:pPr>
        <w:pStyle w:val="Bibliography"/>
        <w:rPr>
          <w:del w:id="222" w:author="Microsoft Office User" w:date="2018-01-13T19:56:00Z"/>
        </w:rPr>
        <w:pPrChange w:id="223" w:author="Microsoft Office User" w:date="2018-01-13T20:03:00Z">
          <w:pPr>
            <w:pStyle w:val="Bibliography"/>
          </w:pPr>
        </w:pPrChange>
      </w:pPr>
      <w:del w:id="224" w:author="Microsoft Office User" w:date="2018-01-13T19:56:00Z">
        <w:r w:rsidRPr="00161D89" w:rsidDel="001F49D0">
          <w:delText xml:space="preserve">Directive, Marine Strategy Framework. 2008. “Directive 2008/56/EC of the European Parliament and of the Council of 17 June 2008 Establishing a Framework for Community Action in the Field of Marine Environmental Policy.” </w:delText>
        </w:r>
        <w:r w:rsidRPr="00161D89" w:rsidDel="001F49D0">
          <w:rPr>
            <w:i/>
            <w:iCs/>
          </w:rPr>
          <w:delText>Official Journal of the European Union L</w:delText>
        </w:r>
        <w:r w:rsidRPr="00161D89" w:rsidDel="001F49D0">
          <w:delText xml:space="preserve"> 164: 19–40.</w:delText>
        </w:r>
      </w:del>
    </w:p>
    <w:p w14:paraId="7886FED1" w14:textId="7797FECD" w:rsidR="00265DA0" w:rsidRPr="00161D89" w:rsidDel="001F49D0" w:rsidRDefault="00265DA0" w:rsidP="00161D89">
      <w:pPr>
        <w:pStyle w:val="Bibliography"/>
        <w:rPr>
          <w:del w:id="225" w:author="Microsoft Office User" w:date="2018-01-13T19:56:00Z"/>
        </w:rPr>
        <w:pPrChange w:id="226" w:author="Microsoft Office User" w:date="2018-01-13T20:03:00Z">
          <w:pPr>
            <w:pStyle w:val="Bibliography"/>
          </w:pPr>
        </w:pPrChange>
      </w:pPr>
      <w:del w:id="227" w:author="Microsoft Office User" w:date="2018-01-13T19:56:00Z">
        <w:r w:rsidRPr="00161D89" w:rsidDel="001F49D0">
          <w:delText>Essington, T. E., P. S. Levin, K.N. Marshall, L. E. Koehn, L.G. Anderson, A. Bundy, Courtney Carothers, et al. 2016. “Building Effective Fishery Ecosystem Plans: A Report from the Lenfest Fishery Ecosystem Task Force.” Washington, D.C.: Lenfest Ocean Program.</w:delText>
        </w:r>
      </w:del>
    </w:p>
    <w:p w14:paraId="6DEA895D" w14:textId="4FF2D998" w:rsidR="00265DA0" w:rsidRPr="00161D89" w:rsidDel="001F49D0" w:rsidRDefault="00265DA0" w:rsidP="00161D89">
      <w:pPr>
        <w:pStyle w:val="Bibliography"/>
        <w:rPr>
          <w:del w:id="228" w:author="Microsoft Office User" w:date="2018-01-13T19:56:00Z"/>
        </w:rPr>
        <w:pPrChange w:id="229" w:author="Microsoft Office User" w:date="2018-01-13T20:03:00Z">
          <w:pPr>
            <w:pStyle w:val="Bibliography"/>
          </w:pPr>
        </w:pPrChange>
      </w:pPr>
      <w:del w:id="230" w:author="Microsoft Office User" w:date="2018-01-13T19:56:00Z">
        <w:r w:rsidRPr="00161D89" w:rsidDel="001F49D0">
          <w:delText xml:space="preserve">Essington, T. E., P. E. Moriarty, H. E. Froehlich, E. E. Hodgson, L. E. Koehn, K. L. Oken, M. C. Siple, and C. C. Stawitz. 2015. “Fishing Amplifies Forage Fish Population Collapses.” </w:delText>
        </w:r>
        <w:r w:rsidRPr="00161D89" w:rsidDel="001F49D0">
          <w:rPr>
            <w:i/>
            <w:iCs/>
          </w:rPr>
          <w:delText>Proc Natl Acad Sci U S A</w:delText>
        </w:r>
        <w:r w:rsidRPr="00161D89" w:rsidDel="001F49D0">
          <w:delText xml:space="preserve"> 112 (21): 6648–52. doi:10.1073/pnas.1422020112.</w:delText>
        </w:r>
      </w:del>
    </w:p>
    <w:p w14:paraId="59A4B549" w14:textId="55409C33" w:rsidR="00265DA0" w:rsidRPr="00161D89" w:rsidDel="001F49D0" w:rsidRDefault="00265DA0" w:rsidP="00161D89">
      <w:pPr>
        <w:pStyle w:val="Bibliography"/>
        <w:rPr>
          <w:del w:id="231" w:author="Microsoft Office User" w:date="2018-01-13T19:56:00Z"/>
        </w:rPr>
        <w:pPrChange w:id="232" w:author="Microsoft Office User" w:date="2018-01-13T20:03:00Z">
          <w:pPr>
            <w:pStyle w:val="Bibliography"/>
          </w:pPr>
        </w:pPrChange>
      </w:pPr>
      <w:del w:id="233" w:author="Microsoft Office User" w:date="2018-01-13T19:56:00Z">
        <w:r w:rsidRPr="00161D89" w:rsidDel="001F49D0">
          <w:delText>FAO. 2003. “Fisheries Management. 2. The Ecosystem Approach to Fisheries.” 4 Suppl. 2. FAO Technical Guidelines for Responsible Fisheries. Rome, Italy.</w:delText>
        </w:r>
      </w:del>
    </w:p>
    <w:p w14:paraId="1ECB9F24" w14:textId="7F846A99" w:rsidR="00265DA0" w:rsidRPr="00161D89" w:rsidDel="001F49D0" w:rsidRDefault="00265DA0" w:rsidP="00161D89">
      <w:pPr>
        <w:pStyle w:val="Bibliography"/>
        <w:rPr>
          <w:del w:id="234" w:author="Microsoft Office User" w:date="2018-01-13T19:56:00Z"/>
        </w:rPr>
        <w:pPrChange w:id="235" w:author="Microsoft Office User" w:date="2018-01-13T20:03:00Z">
          <w:pPr>
            <w:pStyle w:val="Bibliography"/>
          </w:pPr>
        </w:pPrChange>
      </w:pPr>
      <w:del w:id="236" w:author="Microsoft Office User" w:date="2018-01-13T19:56:00Z">
        <w:r w:rsidRPr="00161D89" w:rsidDel="001F49D0">
          <w:delText xml:space="preserve">Ford, Cameron M. 1996. “A Theory of Individual Creative Action in Multiple Social Domains.” </w:delText>
        </w:r>
        <w:r w:rsidRPr="00161D89" w:rsidDel="001F49D0">
          <w:rPr>
            <w:i/>
            <w:iCs/>
          </w:rPr>
          <w:delText>Academy of Management Review</w:delText>
        </w:r>
        <w:r w:rsidRPr="00161D89" w:rsidDel="001F49D0">
          <w:delText xml:space="preserve"> 21 (4): 1112–1142.</w:delText>
        </w:r>
      </w:del>
    </w:p>
    <w:p w14:paraId="04A4F7F5" w14:textId="1D2F4C1A" w:rsidR="00265DA0" w:rsidRPr="00161D89" w:rsidDel="001F49D0" w:rsidRDefault="00265DA0" w:rsidP="00161D89">
      <w:pPr>
        <w:pStyle w:val="Bibliography"/>
        <w:rPr>
          <w:del w:id="237" w:author="Microsoft Office User" w:date="2018-01-13T19:56:00Z"/>
        </w:rPr>
        <w:pPrChange w:id="238" w:author="Microsoft Office User" w:date="2018-01-13T20:03:00Z">
          <w:pPr>
            <w:pStyle w:val="Bibliography"/>
          </w:pPr>
        </w:pPrChange>
      </w:pPr>
      <w:del w:id="239" w:author="Microsoft Office User" w:date="2018-01-13T19:56:00Z">
        <w:r w:rsidRPr="00161D89" w:rsidDel="001F49D0">
          <w:delText xml:space="preserve">Fredrickson, Barbara L. 2004. “The Broaden-and-Build Theory of Positive Emotions.” </w:delText>
        </w:r>
        <w:r w:rsidRPr="00161D89" w:rsidDel="001F49D0">
          <w:rPr>
            <w:i/>
            <w:iCs/>
          </w:rPr>
          <w:delText>Philosophical Transactions of the Royal Society B: Biological Sciences</w:delText>
        </w:r>
        <w:r w:rsidRPr="00161D89" w:rsidDel="001F49D0">
          <w:delText xml:space="preserve"> 359 (1449): 1367.</w:delText>
        </w:r>
      </w:del>
    </w:p>
    <w:p w14:paraId="47C9173E" w14:textId="3546F011" w:rsidR="00265DA0" w:rsidRPr="00161D89" w:rsidDel="001F49D0" w:rsidRDefault="00265DA0" w:rsidP="00161D89">
      <w:pPr>
        <w:pStyle w:val="Bibliography"/>
        <w:rPr>
          <w:del w:id="240" w:author="Microsoft Office User" w:date="2018-01-13T19:56:00Z"/>
        </w:rPr>
        <w:pPrChange w:id="241" w:author="Microsoft Office User" w:date="2018-01-13T20:03:00Z">
          <w:pPr>
            <w:pStyle w:val="Bibliography"/>
          </w:pPr>
        </w:pPrChange>
      </w:pPr>
      <w:del w:id="242" w:author="Microsoft Office User" w:date="2018-01-13T19:56:00Z">
        <w:r w:rsidRPr="00161D89" w:rsidDel="001F49D0">
          <w:delText xml:space="preserve">Hilborn, R., J.M. Orensanz, and A.M. Parma. 2005. “Institutions, Incentives and the Future of Fisheries.” </w:delText>
        </w:r>
        <w:r w:rsidRPr="00161D89" w:rsidDel="001F49D0">
          <w:rPr>
            <w:i/>
            <w:iCs/>
          </w:rPr>
          <w:delText>Philosophical Transactions of the Royal Society of London, Series B: Biological Sciences</w:delText>
        </w:r>
        <w:r w:rsidRPr="00161D89" w:rsidDel="001F49D0">
          <w:delText xml:space="preserve"> 360: 47–57.</w:delText>
        </w:r>
      </w:del>
    </w:p>
    <w:p w14:paraId="088D89EE" w14:textId="30FE3CE1" w:rsidR="00265DA0" w:rsidRPr="00161D89" w:rsidDel="001F49D0" w:rsidRDefault="00265DA0" w:rsidP="00161D89">
      <w:pPr>
        <w:pStyle w:val="Bibliography"/>
        <w:rPr>
          <w:del w:id="243" w:author="Microsoft Office User" w:date="2018-01-13T19:56:00Z"/>
        </w:rPr>
        <w:pPrChange w:id="244" w:author="Microsoft Office User" w:date="2018-01-13T20:03:00Z">
          <w:pPr>
            <w:pStyle w:val="Bibliography"/>
          </w:pPr>
        </w:pPrChange>
      </w:pPr>
      <w:del w:id="245" w:author="Microsoft Office User" w:date="2018-01-13T19:56:00Z">
        <w:r w:rsidRPr="00161D89" w:rsidDel="001F49D0">
          <w:delText xml:space="preserve">Hilborn, Ray. 2011. “Future Directions in Ecosystem Based Fisheries Management: A Personal Perspective.” </w:delText>
        </w:r>
        <w:r w:rsidRPr="00161D89" w:rsidDel="001F49D0">
          <w:rPr>
            <w:i/>
            <w:iCs/>
          </w:rPr>
          <w:delText>Fisheries Research</w:delText>
        </w:r>
        <w:r w:rsidRPr="00161D89" w:rsidDel="001F49D0">
          <w:delText xml:space="preserve"> 108 (2): 235–239.</w:delText>
        </w:r>
      </w:del>
    </w:p>
    <w:p w14:paraId="38F13239" w14:textId="495B4F19" w:rsidR="00265DA0" w:rsidRPr="00161D89" w:rsidDel="001F49D0" w:rsidRDefault="00265DA0" w:rsidP="00161D89">
      <w:pPr>
        <w:pStyle w:val="Bibliography"/>
        <w:rPr>
          <w:del w:id="246" w:author="Microsoft Office User" w:date="2018-01-13T19:56:00Z"/>
        </w:rPr>
        <w:pPrChange w:id="247" w:author="Microsoft Office User" w:date="2018-01-13T20:03:00Z">
          <w:pPr>
            <w:pStyle w:val="Bibliography"/>
          </w:pPr>
        </w:pPrChange>
      </w:pPr>
      <w:del w:id="248" w:author="Microsoft Office User" w:date="2018-01-13T19:56:00Z">
        <w:r w:rsidRPr="00161D89" w:rsidDel="001F49D0">
          <w:delText xml:space="preserve">Holsman, Kirstin K., James Ianelli, Kerim Aydin, Andre E. Punt, and Elizabeth A. Moffitt. 2016. “A Comparison of Fisheries Biological Reference Points Estimated from Temperature-Specific Multi-Species and Single-Species Climate-Enhanced Stock Assessment Models.” </w:delText>
        </w:r>
        <w:r w:rsidRPr="00161D89" w:rsidDel="001F49D0">
          <w:rPr>
            <w:i/>
            <w:iCs/>
          </w:rPr>
          <w:delText>Deep-Sea Research Part Ii-Topical Studies in Oceanography</w:delText>
        </w:r>
        <w:r w:rsidRPr="00161D89" w:rsidDel="001F49D0">
          <w:delText xml:space="preserve"> 134 (December): 360–78. doi:10.1016/j.dsr2.2015.08.001.</w:delText>
        </w:r>
      </w:del>
    </w:p>
    <w:p w14:paraId="1820887B" w14:textId="71129692" w:rsidR="00265DA0" w:rsidRPr="00161D89" w:rsidDel="001F49D0" w:rsidRDefault="00265DA0" w:rsidP="00161D89">
      <w:pPr>
        <w:pStyle w:val="Bibliography"/>
        <w:rPr>
          <w:del w:id="249" w:author="Microsoft Office User" w:date="2018-01-13T19:56:00Z"/>
        </w:rPr>
        <w:pPrChange w:id="250" w:author="Microsoft Office User" w:date="2018-01-13T20:03:00Z">
          <w:pPr>
            <w:pStyle w:val="Bibliography"/>
          </w:pPr>
        </w:pPrChange>
      </w:pPr>
      <w:del w:id="251" w:author="Microsoft Office User" w:date="2018-01-13T19:56:00Z">
        <w:r w:rsidRPr="00161D89" w:rsidDel="001F49D0">
          <w:delText xml:space="preserve">Im, Subin, Mitzi M. Montoya, and John P. Workman. 2013. “Antecedents and Consequences of Creativity in Product Innovation Teams.” </w:delText>
        </w:r>
        <w:r w:rsidRPr="00161D89" w:rsidDel="001F49D0">
          <w:rPr>
            <w:i/>
            <w:iCs/>
          </w:rPr>
          <w:delText>Journal of Product Innovation Management</w:delText>
        </w:r>
        <w:r w:rsidRPr="00161D89" w:rsidDel="001F49D0">
          <w:delText xml:space="preserve"> 30 (1): 170–185.</w:delText>
        </w:r>
      </w:del>
    </w:p>
    <w:p w14:paraId="33208D02" w14:textId="66B83F8D" w:rsidR="00265DA0" w:rsidRPr="00161D89" w:rsidDel="001F49D0" w:rsidRDefault="00265DA0" w:rsidP="00161D89">
      <w:pPr>
        <w:pStyle w:val="Bibliography"/>
        <w:rPr>
          <w:del w:id="252" w:author="Microsoft Office User" w:date="2018-01-13T19:56:00Z"/>
        </w:rPr>
        <w:pPrChange w:id="253" w:author="Microsoft Office User" w:date="2018-01-13T20:03:00Z">
          <w:pPr>
            <w:pStyle w:val="Bibliography"/>
          </w:pPr>
        </w:pPrChange>
      </w:pPr>
      <w:del w:id="254" w:author="Microsoft Office User" w:date="2018-01-13T19:56:00Z">
        <w:r w:rsidRPr="00161D89" w:rsidDel="001F49D0">
          <w:delText xml:space="preserve">Kuparinen, Anna, Samu Mäntyniemi, Jeffrey A. Hutchings, and Sakari Kuikka. 2012. “Increasing Biological Realism of Fisheries Stock Assessment: Towards Hierarchical Bayesian Methods.” </w:delText>
        </w:r>
        <w:r w:rsidRPr="00161D89" w:rsidDel="001F49D0">
          <w:rPr>
            <w:i/>
            <w:iCs/>
          </w:rPr>
          <w:delText>Environmental Reviews</w:delText>
        </w:r>
        <w:r w:rsidRPr="00161D89" w:rsidDel="001F49D0">
          <w:delText xml:space="preserve"> 20 (2): 135–51. doi:10.1139/a2012-006.</w:delText>
        </w:r>
      </w:del>
    </w:p>
    <w:p w14:paraId="02CE53A8" w14:textId="47ECDB04" w:rsidR="00265DA0" w:rsidRPr="00161D89" w:rsidDel="001F49D0" w:rsidRDefault="00265DA0" w:rsidP="00161D89">
      <w:pPr>
        <w:pStyle w:val="Bibliography"/>
        <w:rPr>
          <w:del w:id="255" w:author="Microsoft Office User" w:date="2018-01-13T19:56:00Z"/>
        </w:rPr>
        <w:pPrChange w:id="256" w:author="Microsoft Office User" w:date="2018-01-13T20:03:00Z">
          <w:pPr>
            <w:pStyle w:val="Bibliography"/>
          </w:pPr>
        </w:pPrChange>
      </w:pPr>
      <w:del w:id="257" w:author="Microsoft Office User" w:date="2018-01-13T19:56:00Z">
        <w:r w:rsidRPr="00161D89" w:rsidDel="001F49D0">
          <w:delText xml:space="preserve">Leslie, Heather, Leila Sievanen, Tara Gancos Crawford, Rebecca Gruby, H. Cristina Villanueva-Aznar, and Lisa M. Campbell. 2015. “Learning from Ecosystem-Based Management in Practice.” </w:delText>
        </w:r>
        <w:r w:rsidRPr="00161D89" w:rsidDel="001F49D0">
          <w:rPr>
            <w:i/>
            <w:iCs/>
          </w:rPr>
          <w:delText>Coastal Management</w:delText>
        </w:r>
        <w:r w:rsidRPr="00161D89" w:rsidDel="001F49D0">
          <w:delText xml:space="preserve"> 43 (5): 471–97. doi:10.1080/08920753.2015.1051424.</w:delText>
        </w:r>
      </w:del>
    </w:p>
    <w:p w14:paraId="406C03E9" w14:textId="48D04693" w:rsidR="00265DA0" w:rsidRPr="00161D89" w:rsidDel="001F49D0" w:rsidRDefault="00265DA0" w:rsidP="00161D89">
      <w:pPr>
        <w:pStyle w:val="Bibliography"/>
        <w:rPr>
          <w:del w:id="258" w:author="Microsoft Office User" w:date="2018-01-13T19:56:00Z"/>
        </w:rPr>
        <w:pPrChange w:id="259" w:author="Microsoft Office User" w:date="2018-01-13T20:03:00Z">
          <w:pPr>
            <w:pStyle w:val="Bibliography"/>
          </w:pPr>
        </w:pPrChange>
      </w:pPr>
      <w:del w:id="260" w:author="Microsoft Office User" w:date="2018-01-13T19:56:00Z">
        <w:r w:rsidRPr="00161D89" w:rsidDel="001F49D0">
          <w:delText xml:space="preserve">Levin, Phillip S. 2014. “New Conservation for the Anthropocene Ocean.” </w:delText>
        </w:r>
        <w:r w:rsidRPr="00161D89" w:rsidDel="001F49D0">
          <w:rPr>
            <w:i/>
            <w:iCs/>
          </w:rPr>
          <w:delText>Conservation Letters</w:delText>
        </w:r>
        <w:r w:rsidRPr="00161D89" w:rsidDel="001F49D0">
          <w:delText>. http://onlinelibrary.wiley.com/doi/10.1111/conl.12108/abstract.</w:delText>
        </w:r>
      </w:del>
    </w:p>
    <w:p w14:paraId="0ADEDE1D" w14:textId="7D2A39D6" w:rsidR="00265DA0" w:rsidRPr="00161D89" w:rsidDel="001F49D0" w:rsidRDefault="00265DA0" w:rsidP="00161D89">
      <w:pPr>
        <w:pStyle w:val="Bibliography"/>
        <w:rPr>
          <w:del w:id="261" w:author="Microsoft Office User" w:date="2018-01-13T19:56:00Z"/>
        </w:rPr>
        <w:pPrChange w:id="262" w:author="Microsoft Office User" w:date="2018-01-13T20:03:00Z">
          <w:pPr>
            <w:pStyle w:val="Bibliography"/>
          </w:pPr>
        </w:pPrChange>
      </w:pPr>
      <w:del w:id="263" w:author="Microsoft Office User" w:date="2018-01-13T19:56:00Z">
        <w:r w:rsidRPr="00161D89" w:rsidDel="001F49D0">
          <w:delText xml:space="preserve">Mace, Pamela M. 2001. “A New Role for MSY in Single-Species and Ecosystem Approaches to Fisheries Stock Assessment and Management.” </w:delText>
        </w:r>
        <w:r w:rsidRPr="00161D89" w:rsidDel="001F49D0">
          <w:rPr>
            <w:i/>
            <w:iCs/>
          </w:rPr>
          <w:delText>Fish and Fisheries</w:delText>
        </w:r>
        <w:r w:rsidRPr="00161D89" w:rsidDel="001F49D0">
          <w:delText xml:space="preserve"> 2 (1): 2–32.</w:delText>
        </w:r>
      </w:del>
    </w:p>
    <w:p w14:paraId="22FBA833" w14:textId="3997B446" w:rsidR="00265DA0" w:rsidRPr="00161D89" w:rsidDel="001F49D0" w:rsidRDefault="00265DA0" w:rsidP="00161D89">
      <w:pPr>
        <w:pStyle w:val="Bibliography"/>
        <w:rPr>
          <w:del w:id="264" w:author="Microsoft Office User" w:date="2018-01-13T19:56:00Z"/>
        </w:rPr>
        <w:pPrChange w:id="265" w:author="Microsoft Office User" w:date="2018-01-13T20:03:00Z">
          <w:pPr>
            <w:pStyle w:val="Bibliography"/>
          </w:pPr>
        </w:pPrChange>
      </w:pPr>
      <w:del w:id="266" w:author="Microsoft Office User" w:date="2018-01-13T19:56:00Z">
        <w:r w:rsidRPr="00161D89" w:rsidDel="001F49D0">
          <w:delText xml:space="preserve">Maunder, M.N., and G. M. Watters. 2003. “A General Framework for Integrating Environmental Time Series into Stock Assessment Models: Model Descriptions, Simulation Testing and Example.” </w:delText>
        </w:r>
        <w:r w:rsidRPr="00161D89" w:rsidDel="001F49D0">
          <w:rPr>
            <w:i/>
            <w:iCs/>
          </w:rPr>
          <w:delText>Fisheries Bulletin</w:delText>
        </w:r>
        <w:r w:rsidRPr="00161D89" w:rsidDel="001F49D0">
          <w:delText xml:space="preserve"> 101: 89–99.</w:delText>
        </w:r>
      </w:del>
    </w:p>
    <w:p w14:paraId="2B705FB4" w14:textId="67FD98A0" w:rsidR="00265DA0" w:rsidRPr="00161D89" w:rsidDel="001F49D0" w:rsidRDefault="00265DA0" w:rsidP="00161D89">
      <w:pPr>
        <w:pStyle w:val="Bibliography"/>
        <w:rPr>
          <w:del w:id="267" w:author="Microsoft Office User" w:date="2018-01-13T19:56:00Z"/>
        </w:rPr>
        <w:pPrChange w:id="268" w:author="Microsoft Office User" w:date="2018-01-13T20:03:00Z">
          <w:pPr>
            <w:pStyle w:val="Bibliography"/>
          </w:pPr>
        </w:pPrChange>
      </w:pPr>
      <w:del w:id="269" w:author="Microsoft Office User" w:date="2018-01-13T19:56:00Z">
        <w:r w:rsidRPr="00161D89" w:rsidDel="001F49D0">
          <w:delText xml:space="preserve">Methot, Richard D., and Chantell R. Wetzel. 2013. “Stock Synthesis: A Biological and Statistical Framework for Fish Stock Assessment and Fishery Management.” </w:delText>
        </w:r>
        <w:r w:rsidRPr="00161D89" w:rsidDel="001F49D0">
          <w:rPr>
            <w:i/>
            <w:iCs/>
          </w:rPr>
          <w:delText>Fisheries Research</w:delText>
        </w:r>
        <w:r w:rsidRPr="00161D89" w:rsidDel="001F49D0">
          <w:delText xml:space="preserve"> 142: 86–99.</w:delText>
        </w:r>
      </w:del>
    </w:p>
    <w:p w14:paraId="1114588E" w14:textId="7B01B9B7" w:rsidR="00265DA0" w:rsidRPr="00161D89" w:rsidDel="001F49D0" w:rsidRDefault="00265DA0" w:rsidP="00161D89">
      <w:pPr>
        <w:pStyle w:val="Bibliography"/>
        <w:rPr>
          <w:del w:id="270" w:author="Microsoft Office User" w:date="2018-01-13T19:56:00Z"/>
        </w:rPr>
        <w:pPrChange w:id="271" w:author="Microsoft Office User" w:date="2018-01-13T20:03:00Z">
          <w:pPr>
            <w:pStyle w:val="Bibliography"/>
          </w:pPr>
        </w:pPrChange>
      </w:pPr>
      <w:del w:id="272" w:author="Microsoft Office User" w:date="2018-01-13T19:56:00Z">
        <w:r w:rsidRPr="00161D89" w:rsidDel="001F49D0">
          <w:delText>NOAA. 2016. “NOAA Fisheries Ecosystem-Based Fisheries Management Road Map.” https://www.st.nmfs.noaa.gov/ecosystems/ebfm/creating-an-ebfm-management-policy.</w:delText>
        </w:r>
      </w:del>
    </w:p>
    <w:p w14:paraId="54960318" w14:textId="6EA161E9" w:rsidR="00265DA0" w:rsidRPr="00161D89" w:rsidDel="001F49D0" w:rsidRDefault="00265DA0" w:rsidP="00161D89">
      <w:pPr>
        <w:pStyle w:val="Bibliography"/>
        <w:rPr>
          <w:del w:id="273" w:author="Microsoft Office User" w:date="2018-01-13T19:56:00Z"/>
        </w:rPr>
        <w:pPrChange w:id="274" w:author="Microsoft Office User" w:date="2018-01-13T20:03:00Z">
          <w:pPr>
            <w:pStyle w:val="Bibliography"/>
          </w:pPr>
        </w:pPrChange>
      </w:pPr>
      <w:del w:id="275" w:author="Microsoft Office User" w:date="2018-01-13T19:56:00Z">
        <w:r w:rsidRPr="00161D89" w:rsidDel="001F49D0">
          <w:delText xml:space="preserve">Olsson, P., C. Folke, and T.P. Hughes. 2008. “Navigating the Transition to Ecystem-Based Management of the Great Barrier Reef, Australia.” </w:delText>
        </w:r>
        <w:r w:rsidRPr="00161D89" w:rsidDel="001F49D0">
          <w:rPr>
            <w:i/>
            <w:iCs/>
          </w:rPr>
          <w:delText>Proceedings of the National Academy of Science of the United States of America</w:delText>
        </w:r>
        <w:r w:rsidRPr="00161D89" w:rsidDel="001F49D0">
          <w:delText xml:space="preserve"> 105: 9489–94.</w:delText>
        </w:r>
      </w:del>
    </w:p>
    <w:p w14:paraId="1A01A2D0" w14:textId="1D723E5B" w:rsidR="00265DA0" w:rsidRPr="00161D89" w:rsidDel="001F49D0" w:rsidRDefault="00265DA0" w:rsidP="00161D89">
      <w:pPr>
        <w:pStyle w:val="Bibliography"/>
        <w:rPr>
          <w:del w:id="276" w:author="Microsoft Office User" w:date="2018-01-13T19:56:00Z"/>
        </w:rPr>
        <w:pPrChange w:id="277" w:author="Microsoft Office User" w:date="2018-01-13T20:03:00Z">
          <w:pPr>
            <w:pStyle w:val="Bibliography"/>
          </w:pPr>
        </w:pPrChange>
      </w:pPr>
      <w:del w:id="278" w:author="Microsoft Office User" w:date="2018-01-13T19:56:00Z">
        <w:r w:rsidRPr="00161D89" w:rsidDel="001F49D0">
          <w:delText xml:space="preserve">Patrick, Wesley S., and Jason S. Link. 2015a. “Myths That Continue to Impede Progress in Ecosystem-Based Fisheries Management.” </w:delText>
        </w:r>
        <w:r w:rsidRPr="00161D89" w:rsidDel="001F49D0">
          <w:rPr>
            <w:i/>
            <w:iCs/>
          </w:rPr>
          <w:delText>Fisheries</w:delText>
        </w:r>
        <w:r w:rsidRPr="00161D89" w:rsidDel="001F49D0">
          <w:delText xml:space="preserve"> 40 (4): 155–160.</w:delText>
        </w:r>
      </w:del>
    </w:p>
    <w:p w14:paraId="4BCFB90A" w14:textId="3FF202D6" w:rsidR="00265DA0" w:rsidRPr="00161D89" w:rsidDel="001F49D0" w:rsidRDefault="00265DA0" w:rsidP="00161D89">
      <w:pPr>
        <w:pStyle w:val="Bibliography"/>
        <w:rPr>
          <w:del w:id="279" w:author="Microsoft Office User" w:date="2018-01-13T19:56:00Z"/>
        </w:rPr>
        <w:pPrChange w:id="280" w:author="Microsoft Office User" w:date="2018-01-13T20:03:00Z">
          <w:pPr>
            <w:pStyle w:val="Bibliography"/>
          </w:pPr>
        </w:pPrChange>
      </w:pPr>
      <w:del w:id="281" w:author="Microsoft Office User" w:date="2018-01-13T19:56:00Z">
        <w:r w:rsidRPr="00161D89" w:rsidDel="001F49D0">
          <w:delText xml:space="preserve">———. 2015b. “Hidden in Plain Sight: Using Optimum Yield as a Policy Framework to Operationalize Ecosystem-Based Fisheries Management.” </w:delText>
        </w:r>
        <w:r w:rsidRPr="00161D89" w:rsidDel="001F49D0">
          <w:rPr>
            <w:i/>
            <w:iCs/>
          </w:rPr>
          <w:delText>Marine Policy</w:delText>
        </w:r>
        <w:r w:rsidRPr="00161D89" w:rsidDel="001F49D0">
          <w:delText xml:space="preserve"> 62 (December): 74–81. doi:10.1016/j.marpol.2015.08.014.</w:delText>
        </w:r>
      </w:del>
    </w:p>
    <w:p w14:paraId="7AFA864D" w14:textId="45644E0A" w:rsidR="00265DA0" w:rsidRPr="00161D89" w:rsidDel="001F49D0" w:rsidRDefault="00265DA0" w:rsidP="00161D89">
      <w:pPr>
        <w:pStyle w:val="Bibliography"/>
        <w:rPr>
          <w:del w:id="282" w:author="Microsoft Office User" w:date="2018-01-13T19:56:00Z"/>
        </w:rPr>
        <w:pPrChange w:id="283" w:author="Microsoft Office User" w:date="2018-01-13T20:03:00Z">
          <w:pPr>
            <w:pStyle w:val="Bibliography"/>
          </w:pPr>
        </w:pPrChange>
      </w:pPr>
      <w:del w:id="284" w:author="Microsoft Office User" w:date="2018-01-13T19:56:00Z">
        <w:r w:rsidRPr="00161D89" w:rsidDel="001F49D0">
          <w:delText>Pikitch, E. K., P.D. Boersma, I. L. Boyd, D. O. Conover, P. Cury, T.E. Essington, S. S. Heppell, et al. 2012. “Little Fish, Big Impact: Managing a Crucial Link in Ocean Food Webs.” Washington D.C.: Lenfest Ocean Program. http://www.oceanconservationsicence.org/foragefish.</w:delText>
        </w:r>
      </w:del>
    </w:p>
    <w:p w14:paraId="77FF37B9" w14:textId="6E19EA90" w:rsidR="00265DA0" w:rsidRPr="00161D89" w:rsidDel="001F49D0" w:rsidRDefault="00265DA0" w:rsidP="00161D89">
      <w:pPr>
        <w:pStyle w:val="Bibliography"/>
        <w:rPr>
          <w:del w:id="285" w:author="Microsoft Office User" w:date="2018-01-13T19:56:00Z"/>
        </w:rPr>
        <w:pPrChange w:id="286" w:author="Microsoft Office User" w:date="2018-01-13T20:03:00Z">
          <w:pPr>
            <w:pStyle w:val="Bibliography"/>
          </w:pPr>
        </w:pPrChange>
      </w:pPr>
      <w:del w:id="287" w:author="Microsoft Office User" w:date="2018-01-13T19:56:00Z">
        <w:r w:rsidRPr="00161D89" w:rsidDel="001F49D0">
          <w:delText xml:space="preserve">Pinsky, Malin L., and David Byler. 2015. “Fishing, Fast Growth and Climate Variability Increase the Risk of Collapse.” In </w:delText>
        </w:r>
        <w:r w:rsidRPr="00161D89" w:rsidDel="001F49D0">
          <w:rPr>
            <w:i/>
            <w:iCs/>
          </w:rPr>
          <w:delText>Proc. R. Soc. B</w:delText>
        </w:r>
        <w:r w:rsidRPr="00161D89" w:rsidDel="001F49D0">
          <w:delText>, 282:20151053. The Royal Society. http://rspb.royalsocietypublishing.org/content/282/1813/20151053.abstract.</w:delText>
        </w:r>
      </w:del>
    </w:p>
    <w:p w14:paraId="1509A8E0" w14:textId="0318F19D" w:rsidR="00265DA0" w:rsidRPr="00161D89" w:rsidDel="001F49D0" w:rsidRDefault="00265DA0" w:rsidP="00161D89">
      <w:pPr>
        <w:pStyle w:val="Bibliography"/>
        <w:rPr>
          <w:del w:id="288" w:author="Microsoft Office User" w:date="2018-01-13T19:56:00Z"/>
        </w:rPr>
        <w:pPrChange w:id="289" w:author="Microsoft Office User" w:date="2018-01-13T20:03:00Z">
          <w:pPr>
            <w:pStyle w:val="Bibliography"/>
          </w:pPr>
        </w:pPrChange>
      </w:pPr>
      <w:del w:id="290" w:author="Microsoft Office User" w:date="2018-01-13T19:56:00Z">
        <w:r w:rsidRPr="00161D89" w:rsidDel="001F49D0">
          <w:delText xml:space="preserve">Pitcher, Tony J., Daniela Kalikoski, Katherine Short, Divya Varkey, and Ganapathiraju Pramod. 2009. “An Evaluation of Progress in Implementing Ecosystem-Based Management of Fisheries in 33 Countries.” </w:delText>
        </w:r>
        <w:r w:rsidRPr="00161D89" w:rsidDel="001F49D0">
          <w:rPr>
            <w:i/>
            <w:iCs/>
          </w:rPr>
          <w:delText>Marine Policy</w:delText>
        </w:r>
        <w:r w:rsidRPr="00161D89" w:rsidDel="001F49D0">
          <w:delText xml:space="preserve"> 33 (2): 223–232.</w:delText>
        </w:r>
      </w:del>
    </w:p>
    <w:p w14:paraId="2EA045CF" w14:textId="0489BF03" w:rsidR="00265DA0" w:rsidRPr="00161D89" w:rsidDel="001F49D0" w:rsidRDefault="00265DA0" w:rsidP="00161D89">
      <w:pPr>
        <w:pStyle w:val="Bibliography"/>
        <w:rPr>
          <w:del w:id="291" w:author="Microsoft Office User" w:date="2018-01-13T19:56:00Z"/>
        </w:rPr>
        <w:pPrChange w:id="292" w:author="Microsoft Office User" w:date="2018-01-13T20:03:00Z">
          <w:pPr>
            <w:pStyle w:val="Bibliography"/>
          </w:pPr>
        </w:pPrChange>
      </w:pPr>
      <w:del w:id="293" w:author="Microsoft Office User" w:date="2018-01-13T19:56:00Z">
        <w:r w:rsidRPr="00161D89" w:rsidDel="001F49D0">
          <w:delText xml:space="preserve">Punt, André E., Teresa A’mar, Nicholas A. Bond, Douglas S. Butterworth, Carryn L. de Moor, José AA De Oliveira, Melissa A. Haltuch, Anne B. Hollowed, and Cody Szuwalski. 2014. “Fisheries Management under Climate and Environmental Uncertainty: Control Rules and Performance Simulation.” </w:delText>
        </w:r>
        <w:r w:rsidRPr="00161D89" w:rsidDel="001F49D0">
          <w:rPr>
            <w:i/>
            <w:iCs/>
          </w:rPr>
          <w:delText>ICES Journal of Marine Science: Journal Du Conseil</w:delText>
        </w:r>
        <w:r w:rsidRPr="00161D89" w:rsidDel="001F49D0">
          <w:delText xml:space="preserve"> 71 (8): 2208–2220.</w:delText>
        </w:r>
      </w:del>
    </w:p>
    <w:p w14:paraId="55A2E506" w14:textId="1568EE33" w:rsidR="00265DA0" w:rsidRPr="00161D89" w:rsidDel="001F49D0" w:rsidRDefault="00265DA0" w:rsidP="00161D89">
      <w:pPr>
        <w:pStyle w:val="Bibliography"/>
        <w:rPr>
          <w:del w:id="294" w:author="Microsoft Office User" w:date="2018-01-13T19:56:00Z"/>
        </w:rPr>
        <w:pPrChange w:id="295" w:author="Microsoft Office User" w:date="2018-01-13T20:03:00Z">
          <w:pPr>
            <w:pStyle w:val="Bibliography"/>
          </w:pPr>
        </w:pPrChange>
      </w:pPr>
      <w:del w:id="296" w:author="Microsoft Office User" w:date="2018-01-13T19:56:00Z">
        <w:r w:rsidRPr="00161D89" w:rsidDel="001F49D0">
          <w:delText xml:space="preserve">Rasulzada, Farida. 2014. “Creativity at Work and Its Relation to Well-Being.” </w:delText>
        </w:r>
        <w:r w:rsidRPr="00161D89" w:rsidDel="001F49D0">
          <w:rPr>
            <w:i/>
            <w:iCs/>
          </w:rPr>
          <w:delText>Creativity Research: An Interdisciplinary and Multidisciplinary Research Handbook</w:delText>
        </w:r>
        <w:r w:rsidRPr="00161D89" w:rsidDel="001F49D0">
          <w:delText>, 171–190.</w:delText>
        </w:r>
      </w:del>
    </w:p>
    <w:p w14:paraId="6538F450" w14:textId="3A31D3BA" w:rsidR="00265DA0" w:rsidRPr="00161D89" w:rsidDel="001F49D0" w:rsidRDefault="00265DA0" w:rsidP="00161D89">
      <w:pPr>
        <w:pStyle w:val="Bibliography"/>
        <w:rPr>
          <w:del w:id="297" w:author="Microsoft Office User" w:date="2018-01-13T19:56:00Z"/>
        </w:rPr>
        <w:pPrChange w:id="298" w:author="Microsoft Office User" w:date="2018-01-13T20:03:00Z">
          <w:pPr>
            <w:pStyle w:val="Bibliography"/>
          </w:pPr>
        </w:pPrChange>
      </w:pPr>
      <w:del w:id="299" w:author="Microsoft Office User" w:date="2018-01-13T19:56:00Z">
        <w:r w:rsidRPr="00161D89" w:rsidDel="001F49D0">
          <w:delText xml:space="preserve">Skern-Mauritzen, Mette, Geir Ottersen, Nils Olav Handegard, Geir Huse, Gjert E. Dingsør, Nils C. Stenseth, and Olav S. Kjesbu. 2016. “Ecosystem Processes Are Rarely Included in Tactical Fisheries Management.” </w:delText>
        </w:r>
        <w:r w:rsidRPr="00161D89" w:rsidDel="001F49D0">
          <w:rPr>
            <w:i/>
            <w:iCs/>
          </w:rPr>
          <w:delText>Fish and Fisheries</w:delText>
        </w:r>
        <w:r w:rsidRPr="00161D89" w:rsidDel="001F49D0">
          <w:delText xml:space="preserve"> 17 (1): 165–75. doi:10.1111/faf.12111.</w:delText>
        </w:r>
      </w:del>
    </w:p>
    <w:p w14:paraId="550198CC" w14:textId="27929567" w:rsidR="00265DA0" w:rsidRPr="00161D89" w:rsidDel="001F49D0" w:rsidRDefault="00265DA0" w:rsidP="00161D89">
      <w:pPr>
        <w:pStyle w:val="Bibliography"/>
        <w:rPr>
          <w:del w:id="300" w:author="Microsoft Office User" w:date="2018-01-13T19:56:00Z"/>
        </w:rPr>
        <w:pPrChange w:id="301" w:author="Microsoft Office User" w:date="2018-01-13T20:03:00Z">
          <w:pPr>
            <w:pStyle w:val="Bibliography"/>
          </w:pPr>
        </w:pPrChange>
      </w:pPr>
      <w:del w:id="302" w:author="Microsoft Office User" w:date="2018-01-13T19:56:00Z">
        <w:r w:rsidRPr="00161D89" w:rsidDel="001F49D0">
          <w:delText xml:space="preserve">Smith, A. D., C. J. Brown, C. M. Bulman, E. A. Fulton, P. Johnson, I. C. Kaplan, H. Lozano-Montes, et al. 2011. “Impacts of Fishing Low-Trophic Level Species on Marine Ecosystems.” </w:delText>
        </w:r>
        <w:r w:rsidRPr="00161D89" w:rsidDel="001F49D0">
          <w:rPr>
            <w:i/>
            <w:iCs/>
          </w:rPr>
          <w:delText>Science</w:delText>
        </w:r>
        <w:r w:rsidRPr="00161D89" w:rsidDel="001F49D0">
          <w:delText xml:space="preserve"> 333 (6046): 1147–50. doi:10.1126/science.1209395.</w:delText>
        </w:r>
      </w:del>
    </w:p>
    <w:p w14:paraId="394FADFD" w14:textId="2CDD269E" w:rsidR="00265DA0" w:rsidRPr="00161D89" w:rsidDel="001F49D0" w:rsidRDefault="00265DA0" w:rsidP="00161D89">
      <w:pPr>
        <w:pStyle w:val="Bibliography"/>
        <w:rPr>
          <w:del w:id="303" w:author="Microsoft Office User" w:date="2018-01-13T19:56:00Z"/>
        </w:rPr>
        <w:pPrChange w:id="304" w:author="Microsoft Office User" w:date="2018-01-13T20:03:00Z">
          <w:pPr>
            <w:pStyle w:val="Bibliography"/>
          </w:pPr>
        </w:pPrChange>
      </w:pPr>
      <w:del w:id="305" w:author="Microsoft Office User" w:date="2018-01-13T19:56:00Z">
        <w:r w:rsidRPr="00161D89" w:rsidDel="001F49D0">
          <w:delText xml:space="preserve">Tallis, Heather, Phillip S. Levin, Mary Ruckelshaus, Sarah E. Lester, Karen L. McLeod, David L. Fluharty, and Benjamin S. Halpern. 2010. “The Many Faces of Ecosystem-Based Management: Making the Process Work Today in Real Places.” </w:delText>
        </w:r>
        <w:r w:rsidRPr="00161D89" w:rsidDel="001F49D0">
          <w:rPr>
            <w:i/>
            <w:iCs/>
          </w:rPr>
          <w:delText>Marine Policy</w:delText>
        </w:r>
        <w:r w:rsidRPr="00161D89" w:rsidDel="001F49D0">
          <w:delText xml:space="preserve"> 34 (2): 340–348.</w:delText>
        </w:r>
      </w:del>
    </w:p>
    <w:p w14:paraId="40D2A19F" w14:textId="794447C6" w:rsidR="00265DA0" w:rsidRPr="00161D89" w:rsidDel="001F49D0" w:rsidRDefault="00265DA0" w:rsidP="00161D89">
      <w:pPr>
        <w:pStyle w:val="Bibliography"/>
        <w:rPr>
          <w:del w:id="306" w:author="Microsoft Office User" w:date="2018-01-13T19:56:00Z"/>
        </w:rPr>
        <w:pPrChange w:id="307" w:author="Microsoft Office User" w:date="2018-01-13T20:03:00Z">
          <w:pPr>
            <w:pStyle w:val="Bibliography"/>
          </w:pPr>
        </w:pPrChange>
      </w:pPr>
      <w:del w:id="308" w:author="Microsoft Office User" w:date="2018-01-13T19:56:00Z">
        <w:r w:rsidRPr="00161D89" w:rsidDel="001F49D0">
          <w:delText>Young, C de, A Charles, and A Hjort. 2008. “Human Dimensions of the Ecosystem Approach to Fisheries: An Overview of Context, Concepts, Tools and Methods.” 489. FAO Fisheries Technical Paper. Rome: FAO.</w:delText>
        </w:r>
      </w:del>
    </w:p>
    <w:p w14:paraId="6B8F1B03" w14:textId="5324DDE3" w:rsidR="00265DA0" w:rsidRPr="00161D89" w:rsidDel="001F49D0" w:rsidRDefault="00265DA0" w:rsidP="00161D89">
      <w:pPr>
        <w:pStyle w:val="Bibliography"/>
        <w:rPr>
          <w:del w:id="309" w:author="Microsoft Office User" w:date="2018-01-13T19:56:00Z"/>
        </w:rPr>
        <w:pPrChange w:id="310" w:author="Microsoft Office User" w:date="2018-01-13T20:03:00Z">
          <w:pPr>
            <w:pStyle w:val="Bibliography"/>
          </w:pPr>
        </w:pPrChange>
      </w:pPr>
      <w:del w:id="311" w:author="Microsoft Office User" w:date="2018-01-13T19:56:00Z">
        <w:r w:rsidRPr="00161D89" w:rsidDel="001F49D0">
          <w:delText xml:space="preserve">Zador, Stephani G., Kirstin K. Holsman, Kerim Y. Aydin, and Sarah K. Gaichas. 2017. “Ecosystem Considerations in Alaska: The Value of Qualitative Assessments.” </w:delText>
        </w:r>
        <w:r w:rsidRPr="00161D89" w:rsidDel="001F49D0">
          <w:rPr>
            <w:i/>
            <w:iCs/>
          </w:rPr>
          <w:delText>ICES Journal of Marine Science</w:delText>
        </w:r>
        <w:r w:rsidRPr="00161D89" w:rsidDel="001F49D0">
          <w:delText xml:space="preserve"> 74 (1): 421–30. doi:10.1093/icesjms/fsw144.</w:delText>
        </w:r>
      </w:del>
    </w:p>
    <w:p w14:paraId="7FCA39F4" w14:textId="77777777" w:rsidR="00161D89" w:rsidRPr="00161D89" w:rsidRDefault="00161D89" w:rsidP="00161D89">
      <w:pPr>
        <w:pStyle w:val="Bibliography"/>
        <w:rPr>
          <w:ins w:id="312" w:author="Microsoft Office User" w:date="2018-01-13T20:03:00Z"/>
          <w:rFonts w:ascii="Times New Roman" w:eastAsia="Times New Roman" w:hAnsi="Times New Roman" w:cs="Times New Roman"/>
        </w:rPr>
        <w:pPrChange w:id="313" w:author="Microsoft Office User" w:date="2018-01-13T20:03:00Z">
          <w:pPr>
            <w:widowControl w:val="0"/>
            <w:autoSpaceDE w:val="0"/>
            <w:autoSpaceDN w:val="0"/>
            <w:adjustRightInd w:val="0"/>
          </w:pPr>
        </w:pPrChange>
      </w:pPr>
      <w:proofErr w:type="spellStart"/>
      <w:ins w:id="314" w:author="Microsoft Office User" w:date="2018-01-13T20:03:00Z">
        <w:r w:rsidRPr="00161D89">
          <w:rPr>
            <w:rFonts w:ascii="Times New Roman" w:eastAsia="Times New Roman" w:hAnsi="Times New Roman" w:cs="Times New Roman"/>
          </w:rPr>
          <w:t>Arkema</w:t>
        </w:r>
        <w:proofErr w:type="spellEnd"/>
        <w:r w:rsidRPr="00161D89">
          <w:rPr>
            <w:rFonts w:ascii="Times New Roman" w:eastAsia="Times New Roman" w:hAnsi="Times New Roman" w:cs="Times New Roman"/>
          </w:rPr>
          <w:t xml:space="preserve">, Katie K., Sarah C. Abramson, and Bryan M. Dewsbury. 2006. “Marine Ecosystem-Based Management: From Characterization to Implementation.” </w:t>
        </w:r>
        <w:r w:rsidRPr="00161D89">
          <w:rPr>
            <w:rFonts w:ascii="Times New Roman" w:eastAsia="Times New Roman" w:hAnsi="Times New Roman" w:cs="Times New Roman"/>
            <w:i/>
            <w:iCs/>
          </w:rPr>
          <w:t>Frontiers in Ecology and the Environment</w:t>
        </w:r>
        <w:r w:rsidRPr="00161D89">
          <w:rPr>
            <w:rFonts w:ascii="Times New Roman" w:eastAsia="Times New Roman" w:hAnsi="Times New Roman" w:cs="Times New Roman"/>
          </w:rPr>
          <w:t xml:space="preserve"> 4 (10):525–532.</w:t>
        </w:r>
      </w:ins>
    </w:p>
    <w:p w14:paraId="0C1E41A7" w14:textId="77777777" w:rsidR="00161D89" w:rsidRPr="00161D89" w:rsidRDefault="00161D89" w:rsidP="00161D89">
      <w:pPr>
        <w:pStyle w:val="Bibliography"/>
        <w:rPr>
          <w:ins w:id="315" w:author="Microsoft Office User" w:date="2018-01-13T20:03:00Z"/>
          <w:rFonts w:ascii="Times New Roman" w:eastAsia="Times New Roman" w:hAnsi="Times New Roman" w:cs="Times New Roman"/>
        </w:rPr>
        <w:pPrChange w:id="316" w:author="Microsoft Office User" w:date="2018-01-13T20:03:00Z">
          <w:pPr>
            <w:widowControl w:val="0"/>
            <w:autoSpaceDE w:val="0"/>
            <w:autoSpaceDN w:val="0"/>
            <w:adjustRightInd w:val="0"/>
          </w:pPr>
        </w:pPrChange>
      </w:pPr>
      <w:proofErr w:type="spellStart"/>
      <w:ins w:id="317" w:author="Microsoft Office User" w:date="2018-01-13T20:03:00Z">
        <w:r w:rsidRPr="00161D89">
          <w:rPr>
            <w:rFonts w:ascii="Times New Roman" w:eastAsia="Times New Roman" w:hAnsi="Times New Roman" w:cs="Times New Roman"/>
          </w:rPr>
          <w:t>Berkes</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Fikret</w:t>
        </w:r>
        <w:proofErr w:type="spellEnd"/>
        <w:r w:rsidRPr="00161D89">
          <w:rPr>
            <w:rFonts w:ascii="Times New Roman" w:eastAsia="Times New Roman" w:hAnsi="Times New Roman" w:cs="Times New Roman"/>
          </w:rPr>
          <w:t xml:space="preserve">. 2012. “Implementing Ecosystem-Based Management: Evolution or Revolution?”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13 (4):465–76. https://doi.org/10.1111/j.1467-2979.2011.00452.x.</w:t>
        </w:r>
      </w:ins>
    </w:p>
    <w:p w14:paraId="7FC94874" w14:textId="77777777" w:rsidR="00161D89" w:rsidRPr="00161D89" w:rsidRDefault="00161D89" w:rsidP="00161D89">
      <w:pPr>
        <w:pStyle w:val="Bibliography"/>
        <w:rPr>
          <w:ins w:id="318" w:author="Microsoft Office User" w:date="2018-01-13T20:03:00Z"/>
          <w:rFonts w:ascii="Times New Roman" w:eastAsia="Times New Roman" w:hAnsi="Times New Roman" w:cs="Times New Roman"/>
        </w:rPr>
        <w:pPrChange w:id="319" w:author="Microsoft Office User" w:date="2018-01-13T20:03:00Z">
          <w:pPr>
            <w:widowControl w:val="0"/>
            <w:autoSpaceDE w:val="0"/>
            <w:autoSpaceDN w:val="0"/>
            <w:adjustRightInd w:val="0"/>
          </w:pPr>
        </w:pPrChange>
      </w:pPr>
      <w:proofErr w:type="spellStart"/>
      <w:ins w:id="320" w:author="Microsoft Office User" w:date="2018-01-13T20:03:00Z">
        <w:r w:rsidRPr="00161D89">
          <w:rPr>
            <w:rFonts w:ascii="Times New Roman" w:eastAsia="Times New Roman" w:hAnsi="Times New Roman" w:cs="Times New Roman"/>
          </w:rPr>
          <w:t>Biedron</w:t>
        </w:r>
        <w:proofErr w:type="spellEnd"/>
        <w:r w:rsidRPr="00161D89">
          <w:rPr>
            <w:rFonts w:ascii="Times New Roman" w:eastAsia="Times New Roman" w:hAnsi="Times New Roman" w:cs="Times New Roman"/>
          </w:rPr>
          <w:t xml:space="preserve">, Ingrid S., and Barbara A. Knuth. 2016. “Toward Shared Understandings of Ecosystem-Based Fisheries Management among Fishery Management Councils and Stakeholders in the U.S. Mid-Atlantic and New England Regions.”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70 (Supplement C):40–48. https://doi.org/10.1016/j.marpol.2016.04.010.</w:t>
        </w:r>
      </w:ins>
    </w:p>
    <w:p w14:paraId="67ED9176" w14:textId="77777777" w:rsidR="00161D89" w:rsidRPr="00161D89" w:rsidRDefault="00161D89" w:rsidP="00161D89">
      <w:pPr>
        <w:pStyle w:val="Bibliography"/>
        <w:rPr>
          <w:ins w:id="321" w:author="Microsoft Office User" w:date="2018-01-13T20:03:00Z"/>
          <w:rFonts w:ascii="Times New Roman" w:eastAsia="Times New Roman" w:hAnsi="Times New Roman" w:cs="Times New Roman"/>
        </w:rPr>
        <w:pPrChange w:id="322" w:author="Microsoft Office User" w:date="2018-01-13T20:03:00Z">
          <w:pPr>
            <w:widowControl w:val="0"/>
            <w:autoSpaceDE w:val="0"/>
            <w:autoSpaceDN w:val="0"/>
            <w:adjustRightInd w:val="0"/>
          </w:pPr>
        </w:pPrChange>
      </w:pPr>
      <w:ins w:id="323" w:author="Microsoft Office User" w:date="2018-01-13T20:03:00Z">
        <w:r w:rsidRPr="00161D89">
          <w:rPr>
            <w:rFonts w:ascii="Times New Roman" w:eastAsia="Times New Roman" w:hAnsi="Times New Roman" w:cs="Times New Roman"/>
          </w:rPr>
          <w:t xml:space="preserve">Bundy, </w:t>
        </w:r>
        <w:proofErr w:type="spellStart"/>
        <w:r w:rsidRPr="00161D89">
          <w:rPr>
            <w:rFonts w:ascii="Times New Roman" w:eastAsia="Times New Roman" w:hAnsi="Times New Roman" w:cs="Times New Roman"/>
          </w:rPr>
          <w:t>Alida</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Ratana</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Chuenpagdee</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Svein</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Jentoft</w:t>
        </w:r>
        <w:proofErr w:type="spellEnd"/>
        <w:r w:rsidRPr="00161D89">
          <w:rPr>
            <w:rFonts w:ascii="Times New Roman" w:eastAsia="Times New Roman" w:hAnsi="Times New Roman" w:cs="Times New Roman"/>
          </w:rPr>
          <w:t xml:space="preserve">, and Robin Mahon. 2008. “If Science Is Not the Answer, What Is? An Alternative Governance Model for the World’s Fisheries.” </w:t>
        </w:r>
        <w:r w:rsidRPr="00161D89">
          <w:rPr>
            <w:rFonts w:ascii="Times New Roman" w:eastAsia="Times New Roman" w:hAnsi="Times New Roman" w:cs="Times New Roman"/>
            <w:i/>
            <w:iCs/>
          </w:rPr>
          <w:t>Frontiers in Ecology and the Environment</w:t>
        </w:r>
        <w:r w:rsidRPr="00161D89">
          <w:rPr>
            <w:rFonts w:ascii="Times New Roman" w:eastAsia="Times New Roman" w:hAnsi="Times New Roman" w:cs="Times New Roman"/>
          </w:rPr>
          <w:t xml:space="preserve"> 6 (3):152–155.</w:t>
        </w:r>
      </w:ins>
    </w:p>
    <w:p w14:paraId="1FF23782" w14:textId="77777777" w:rsidR="00161D89" w:rsidRPr="00161D89" w:rsidRDefault="00161D89" w:rsidP="00161D89">
      <w:pPr>
        <w:pStyle w:val="Bibliography"/>
        <w:rPr>
          <w:ins w:id="324" w:author="Microsoft Office User" w:date="2018-01-13T20:03:00Z"/>
          <w:rFonts w:ascii="Times New Roman" w:eastAsia="Times New Roman" w:hAnsi="Times New Roman" w:cs="Times New Roman"/>
        </w:rPr>
        <w:pPrChange w:id="325" w:author="Microsoft Office User" w:date="2018-01-13T20:03:00Z">
          <w:pPr>
            <w:widowControl w:val="0"/>
            <w:autoSpaceDE w:val="0"/>
            <w:autoSpaceDN w:val="0"/>
            <w:adjustRightInd w:val="0"/>
          </w:pPr>
        </w:pPrChange>
      </w:pPr>
      <w:ins w:id="326" w:author="Microsoft Office User" w:date="2018-01-13T20:03:00Z">
        <w:r w:rsidRPr="00161D89">
          <w:rPr>
            <w:rFonts w:ascii="Times New Roman" w:eastAsia="Times New Roman" w:hAnsi="Times New Roman" w:cs="Times New Roman"/>
          </w:rPr>
          <w:t xml:space="preserve">Burnham, K.P., and D.R. Anderson. 1998. </w:t>
        </w:r>
        <w:r w:rsidRPr="00161D89">
          <w:rPr>
            <w:rFonts w:ascii="Times New Roman" w:eastAsia="Times New Roman" w:hAnsi="Times New Roman" w:cs="Times New Roman"/>
            <w:i/>
            <w:iCs/>
          </w:rPr>
          <w:t>Model Selection and Inference: A Practical Information-Theoretic Approach</w:t>
        </w:r>
        <w:r w:rsidRPr="00161D89">
          <w:rPr>
            <w:rFonts w:ascii="Times New Roman" w:eastAsia="Times New Roman" w:hAnsi="Times New Roman" w:cs="Times New Roman"/>
          </w:rPr>
          <w:t>. New York: Springer-</w:t>
        </w:r>
        <w:proofErr w:type="spellStart"/>
        <w:r w:rsidRPr="00161D89">
          <w:rPr>
            <w:rFonts w:ascii="Times New Roman" w:eastAsia="Times New Roman" w:hAnsi="Times New Roman" w:cs="Times New Roman"/>
          </w:rPr>
          <w:t>Verlag</w:t>
        </w:r>
        <w:proofErr w:type="spellEnd"/>
        <w:r w:rsidRPr="00161D89">
          <w:rPr>
            <w:rFonts w:ascii="Times New Roman" w:eastAsia="Times New Roman" w:hAnsi="Times New Roman" w:cs="Times New Roman"/>
          </w:rPr>
          <w:t>.</w:t>
        </w:r>
      </w:ins>
    </w:p>
    <w:p w14:paraId="2A482F53" w14:textId="77777777" w:rsidR="00161D89" w:rsidRPr="00161D89" w:rsidRDefault="00161D89" w:rsidP="00161D89">
      <w:pPr>
        <w:pStyle w:val="Bibliography"/>
        <w:rPr>
          <w:ins w:id="327" w:author="Microsoft Office User" w:date="2018-01-13T20:03:00Z"/>
          <w:rFonts w:ascii="Times New Roman" w:eastAsia="Times New Roman" w:hAnsi="Times New Roman" w:cs="Times New Roman"/>
        </w:rPr>
        <w:pPrChange w:id="328" w:author="Microsoft Office User" w:date="2018-01-13T20:03:00Z">
          <w:pPr>
            <w:widowControl w:val="0"/>
            <w:autoSpaceDE w:val="0"/>
            <w:autoSpaceDN w:val="0"/>
            <w:adjustRightInd w:val="0"/>
          </w:pPr>
        </w:pPrChange>
      </w:pPr>
      <w:ins w:id="329" w:author="Microsoft Office User" w:date="2018-01-13T20:03:00Z">
        <w:r w:rsidRPr="00161D89">
          <w:rPr>
            <w:rFonts w:ascii="Times New Roman" w:eastAsia="Times New Roman" w:hAnsi="Times New Roman" w:cs="Times New Roman"/>
          </w:rPr>
          <w:t xml:space="preserve">Christie, Patrick, David L. </w:t>
        </w:r>
        <w:proofErr w:type="spellStart"/>
        <w:r w:rsidRPr="00161D89">
          <w:rPr>
            <w:rFonts w:ascii="Times New Roman" w:eastAsia="Times New Roman" w:hAnsi="Times New Roman" w:cs="Times New Roman"/>
          </w:rPr>
          <w:t>Fluharty</w:t>
        </w:r>
        <w:proofErr w:type="spellEnd"/>
        <w:r w:rsidRPr="00161D89">
          <w:rPr>
            <w:rFonts w:ascii="Times New Roman" w:eastAsia="Times New Roman" w:hAnsi="Times New Roman" w:cs="Times New Roman"/>
          </w:rPr>
          <w:t xml:space="preserve">, Alan T. White, Liza </w:t>
        </w:r>
        <w:proofErr w:type="spellStart"/>
        <w:r w:rsidRPr="00161D89">
          <w:rPr>
            <w:rFonts w:ascii="Times New Roman" w:eastAsia="Times New Roman" w:hAnsi="Times New Roman" w:cs="Times New Roman"/>
          </w:rPr>
          <w:t>Eisma</w:t>
        </w:r>
        <w:proofErr w:type="spellEnd"/>
        <w:r w:rsidRPr="00161D89">
          <w:rPr>
            <w:rFonts w:ascii="Times New Roman" w:eastAsia="Times New Roman" w:hAnsi="Times New Roman" w:cs="Times New Roman"/>
          </w:rPr>
          <w:t xml:space="preserve">-Osorio, and William </w:t>
        </w:r>
        <w:proofErr w:type="spellStart"/>
        <w:r w:rsidRPr="00161D89">
          <w:rPr>
            <w:rFonts w:ascii="Times New Roman" w:eastAsia="Times New Roman" w:hAnsi="Times New Roman" w:cs="Times New Roman"/>
          </w:rPr>
          <w:t>Jatulan</w:t>
        </w:r>
        <w:proofErr w:type="spellEnd"/>
        <w:r w:rsidRPr="00161D89">
          <w:rPr>
            <w:rFonts w:ascii="Times New Roman" w:eastAsia="Times New Roman" w:hAnsi="Times New Roman" w:cs="Times New Roman"/>
          </w:rPr>
          <w:t xml:space="preserve">. 2007. “Assessing the Feasibility of Ecosystem-Based Fisheries Management in Tropical Contexts.”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31 (3):239–50. https://doi.org/10.1016/j.marpol.2006.08.001.</w:t>
        </w:r>
      </w:ins>
    </w:p>
    <w:p w14:paraId="2E4C465D" w14:textId="77777777" w:rsidR="00161D89" w:rsidRPr="00161D89" w:rsidRDefault="00161D89" w:rsidP="00161D89">
      <w:pPr>
        <w:pStyle w:val="Bibliography"/>
        <w:rPr>
          <w:ins w:id="330" w:author="Microsoft Office User" w:date="2018-01-13T20:03:00Z"/>
          <w:rFonts w:ascii="Times New Roman" w:eastAsia="Times New Roman" w:hAnsi="Times New Roman" w:cs="Times New Roman"/>
        </w:rPr>
        <w:pPrChange w:id="331" w:author="Microsoft Office User" w:date="2018-01-13T20:03:00Z">
          <w:pPr>
            <w:widowControl w:val="0"/>
            <w:autoSpaceDE w:val="0"/>
            <w:autoSpaceDN w:val="0"/>
            <w:adjustRightInd w:val="0"/>
          </w:pPr>
        </w:pPrChange>
      </w:pPr>
      <w:ins w:id="332" w:author="Microsoft Office User" w:date="2018-01-13T20:03:00Z">
        <w:r w:rsidRPr="00161D89">
          <w:rPr>
            <w:rFonts w:ascii="Times New Roman" w:eastAsia="Times New Roman" w:hAnsi="Times New Roman" w:cs="Times New Roman"/>
          </w:rPr>
          <w:t xml:space="preserve">Cowan, James H., Jake C. Rice, Carl J. Walters, Ray </w:t>
        </w:r>
        <w:proofErr w:type="spellStart"/>
        <w:r w:rsidRPr="00161D89">
          <w:rPr>
            <w:rFonts w:ascii="Times New Roman" w:eastAsia="Times New Roman" w:hAnsi="Times New Roman" w:cs="Times New Roman"/>
          </w:rPr>
          <w:t>Hilborn</w:t>
        </w:r>
        <w:proofErr w:type="spellEnd"/>
        <w:r w:rsidRPr="00161D89">
          <w:rPr>
            <w:rFonts w:ascii="Times New Roman" w:eastAsia="Times New Roman" w:hAnsi="Times New Roman" w:cs="Times New Roman"/>
          </w:rPr>
          <w:t xml:space="preserve">, Timothy E. Essington, John W. Day, and Kevin M. Boswell. 2012. “Challenges for Implementing an Ecosystem Approach to Fisheries Management.” </w:t>
        </w:r>
        <w:r w:rsidRPr="00161D89">
          <w:rPr>
            <w:rFonts w:ascii="Times New Roman" w:eastAsia="Times New Roman" w:hAnsi="Times New Roman" w:cs="Times New Roman"/>
            <w:i/>
            <w:iCs/>
          </w:rPr>
          <w:t>Marine and Coastal Fisheries</w:t>
        </w:r>
        <w:r w:rsidRPr="00161D89">
          <w:rPr>
            <w:rFonts w:ascii="Times New Roman" w:eastAsia="Times New Roman" w:hAnsi="Times New Roman" w:cs="Times New Roman"/>
          </w:rPr>
          <w:t xml:space="preserve"> 4 (1):496–510. https://doi.org/10.1080/19425120.2012.690825.</w:t>
        </w:r>
      </w:ins>
    </w:p>
    <w:p w14:paraId="3F343501" w14:textId="77777777" w:rsidR="00161D89" w:rsidRPr="00161D89" w:rsidRDefault="00161D89" w:rsidP="00161D89">
      <w:pPr>
        <w:pStyle w:val="Bibliography"/>
        <w:rPr>
          <w:ins w:id="333" w:author="Microsoft Office User" w:date="2018-01-13T20:03:00Z"/>
          <w:rFonts w:ascii="Times New Roman" w:eastAsia="Times New Roman" w:hAnsi="Times New Roman" w:cs="Times New Roman"/>
        </w:rPr>
        <w:pPrChange w:id="334" w:author="Microsoft Office User" w:date="2018-01-13T20:03:00Z">
          <w:pPr>
            <w:widowControl w:val="0"/>
            <w:autoSpaceDE w:val="0"/>
            <w:autoSpaceDN w:val="0"/>
            <w:adjustRightInd w:val="0"/>
          </w:pPr>
        </w:pPrChange>
      </w:pPr>
      <w:ins w:id="335" w:author="Microsoft Office User" w:date="2018-01-13T20:03:00Z">
        <w:r w:rsidRPr="00161D89">
          <w:rPr>
            <w:rFonts w:ascii="Times New Roman" w:eastAsia="Times New Roman" w:hAnsi="Times New Roman" w:cs="Times New Roman"/>
          </w:rPr>
          <w:t>Dickey-</w:t>
        </w:r>
        <w:proofErr w:type="spellStart"/>
        <w:r w:rsidRPr="00161D89">
          <w:rPr>
            <w:rFonts w:ascii="Times New Roman" w:eastAsia="Times New Roman" w:hAnsi="Times New Roman" w:cs="Times New Roman"/>
          </w:rPr>
          <w:t>Collas</w:t>
        </w:r>
        <w:proofErr w:type="spellEnd"/>
        <w:r w:rsidRPr="00161D89">
          <w:rPr>
            <w:rFonts w:ascii="Times New Roman" w:eastAsia="Times New Roman" w:hAnsi="Times New Roman" w:cs="Times New Roman"/>
          </w:rPr>
          <w:t xml:space="preserve">, M., G. H. Engelhard, A. </w:t>
        </w:r>
        <w:proofErr w:type="spellStart"/>
        <w:r w:rsidRPr="00161D89">
          <w:rPr>
            <w:rFonts w:ascii="Times New Roman" w:eastAsia="Times New Roman" w:hAnsi="Times New Roman" w:cs="Times New Roman"/>
          </w:rPr>
          <w:t>Rindorf</w:t>
        </w:r>
        <w:proofErr w:type="spellEnd"/>
        <w:r w:rsidRPr="00161D89">
          <w:rPr>
            <w:rFonts w:ascii="Times New Roman" w:eastAsia="Times New Roman" w:hAnsi="Times New Roman" w:cs="Times New Roman"/>
          </w:rPr>
          <w:t xml:space="preserve">, K. </w:t>
        </w:r>
        <w:proofErr w:type="spellStart"/>
        <w:r w:rsidRPr="00161D89">
          <w:rPr>
            <w:rFonts w:ascii="Times New Roman" w:eastAsia="Times New Roman" w:hAnsi="Times New Roman" w:cs="Times New Roman"/>
          </w:rPr>
          <w:t>Raab</w:t>
        </w:r>
        <w:proofErr w:type="spellEnd"/>
        <w:r w:rsidRPr="00161D89">
          <w:rPr>
            <w:rFonts w:ascii="Times New Roman" w:eastAsia="Times New Roman" w:hAnsi="Times New Roman" w:cs="Times New Roman"/>
          </w:rPr>
          <w:t xml:space="preserve">, S. </w:t>
        </w:r>
        <w:proofErr w:type="spellStart"/>
        <w:r w:rsidRPr="00161D89">
          <w:rPr>
            <w:rFonts w:ascii="Times New Roman" w:eastAsia="Times New Roman" w:hAnsi="Times New Roman" w:cs="Times New Roman"/>
          </w:rPr>
          <w:t>Smout</w:t>
        </w:r>
        <w:proofErr w:type="spellEnd"/>
        <w:r w:rsidRPr="00161D89">
          <w:rPr>
            <w:rFonts w:ascii="Times New Roman" w:eastAsia="Times New Roman" w:hAnsi="Times New Roman" w:cs="Times New Roman"/>
          </w:rPr>
          <w:t xml:space="preserve">, G. </w:t>
        </w:r>
        <w:proofErr w:type="spellStart"/>
        <w:r w:rsidRPr="00161D89">
          <w:rPr>
            <w:rFonts w:ascii="Times New Roman" w:eastAsia="Times New Roman" w:hAnsi="Times New Roman" w:cs="Times New Roman"/>
          </w:rPr>
          <w:t>Aarts</w:t>
        </w:r>
        <w:proofErr w:type="spellEnd"/>
        <w:r w:rsidRPr="00161D89">
          <w:rPr>
            <w:rFonts w:ascii="Times New Roman" w:eastAsia="Times New Roman" w:hAnsi="Times New Roman" w:cs="Times New Roman"/>
          </w:rPr>
          <w:t xml:space="preserve">, M. van </w:t>
        </w:r>
        <w:proofErr w:type="spellStart"/>
        <w:r w:rsidRPr="00161D89">
          <w:rPr>
            <w:rFonts w:ascii="Times New Roman" w:eastAsia="Times New Roman" w:hAnsi="Times New Roman" w:cs="Times New Roman"/>
          </w:rPr>
          <w:t>Deurs</w:t>
        </w:r>
        <w:proofErr w:type="spellEnd"/>
        <w:r w:rsidRPr="00161D89">
          <w:rPr>
            <w:rFonts w:ascii="Times New Roman" w:eastAsia="Times New Roman" w:hAnsi="Times New Roman" w:cs="Times New Roman"/>
          </w:rPr>
          <w:t xml:space="preserve">, et al. 2013. “Ecosystem-Based Management Objectives for the North Sea: Riding the Forage Fish Rollercoaster.” </w:t>
        </w:r>
        <w:r w:rsidRPr="00161D89">
          <w:rPr>
            <w:rFonts w:ascii="Times New Roman" w:eastAsia="Times New Roman" w:hAnsi="Times New Roman" w:cs="Times New Roman"/>
            <w:i/>
            <w:iCs/>
          </w:rPr>
          <w:t>ICES Journal of Marine Science</w:t>
        </w:r>
        <w:r w:rsidRPr="00161D89">
          <w:rPr>
            <w:rFonts w:ascii="Times New Roman" w:eastAsia="Times New Roman" w:hAnsi="Times New Roman" w:cs="Times New Roman"/>
          </w:rPr>
          <w:t>. https://doi.org/10.1093/icesjms/fst075.</w:t>
        </w:r>
      </w:ins>
    </w:p>
    <w:p w14:paraId="50E22B53" w14:textId="77777777" w:rsidR="00161D89" w:rsidRPr="00161D89" w:rsidRDefault="00161D89" w:rsidP="00161D89">
      <w:pPr>
        <w:pStyle w:val="Bibliography"/>
        <w:rPr>
          <w:ins w:id="336" w:author="Microsoft Office User" w:date="2018-01-13T20:03:00Z"/>
          <w:rFonts w:ascii="Times New Roman" w:eastAsia="Times New Roman" w:hAnsi="Times New Roman" w:cs="Times New Roman"/>
        </w:rPr>
        <w:pPrChange w:id="337" w:author="Microsoft Office User" w:date="2018-01-13T20:03:00Z">
          <w:pPr>
            <w:widowControl w:val="0"/>
            <w:autoSpaceDE w:val="0"/>
            <w:autoSpaceDN w:val="0"/>
            <w:adjustRightInd w:val="0"/>
          </w:pPr>
        </w:pPrChange>
      </w:pPr>
      <w:ins w:id="338" w:author="Microsoft Office User" w:date="2018-01-13T20:03:00Z">
        <w:r w:rsidRPr="00161D89">
          <w:rPr>
            <w:rFonts w:ascii="Times New Roman" w:eastAsia="Times New Roman" w:hAnsi="Times New Roman" w:cs="Times New Roman"/>
          </w:rPr>
          <w:t xml:space="preserve">Essington, T. E., P. S. Levin, K.N. Marshall, L. E. Koehn, L.G. Anderson, A. Bundy, Courtney Carothers, et al. 2016. “Building Effective Fishery Ecosystem Plans: A Report from the </w:t>
        </w:r>
        <w:proofErr w:type="spellStart"/>
        <w:r w:rsidRPr="00161D89">
          <w:rPr>
            <w:rFonts w:ascii="Times New Roman" w:eastAsia="Times New Roman" w:hAnsi="Times New Roman" w:cs="Times New Roman"/>
          </w:rPr>
          <w:t>Lenfest</w:t>
        </w:r>
        <w:proofErr w:type="spellEnd"/>
        <w:r w:rsidRPr="00161D89">
          <w:rPr>
            <w:rFonts w:ascii="Times New Roman" w:eastAsia="Times New Roman" w:hAnsi="Times New Roman" w:cs="Times New Roman"/>
          </w:rPr>
          <w:t xml:space="preserve"> Fishery Ecosystem Task Force.” Washington, D.C.: </w:t>
        </w:r>
        <w:proofErr w:type="spellStart"/>
        <w:r w:rsidRPr="00161D89">
          <w:rPr>
            <w:rFonts w:ascii="Times New Roman" w:eastAsia="Times New Roman" w:hAnsi="Times New Roman" w:cs="Times New Roman"/>
          </w:rPr>
          <w:t>Lenfest</w:t>
        </w:r>
        <w:proofErr w:type="spellEnd"/>
        <w:r w:rsidRPr="00161D89">
          <w:rPr>
            <w:rFonts w:ascii="Times New Roman" w:eastAsia="Times New Roman" w:hAnsi="Times New Roman" w:cs="Times New Roman"/>
          </w:rPr>
          <w:t xml:space="preserve"> Ocean Program.</w:t>
        </w:r>
      </w:ins>
    </w:p>
    <w:p w14:paraId="0FA4DF54" w14:textId="77777777" w:rsidR="00161D89" w:rsidRPr="00161D89" w:rsidRDefault="00161D89" w:rsidP="00161D89">
      <w:pPr>
        <w:pStyle w:val="Bibliography"/>
        <w:rPr>
          <w:ins w:id="339" w:author="Microsoft Office User" w:date="2018-01-13T20:03:00Z"/>
          <w:rFonts w:ascii="Times New Roman" w:eastAsia="Times New Roman" w:hAnsi="Times New Roman" w:cs="Times New Roman"/>
        </w:rPr>
        <w:pPrChange w:id="340" w:author="Microsoft Office User" w:date="2018-01-13T20:03:00Z">
          <w:pPr>
            <w:widowControl w:val="0"/>
            <w:autoSpaceDE w:val="0"/>
            <w:autoSpaceDN w:val="0"/>
            <w:adjustRightInd w:val="0"/>
          </w:pPr>
        </w:pPrChange>
      </w:pPr>
      <w:ins w:id="341" w:author="Microsoft Office User" w:date="2018-01-13T20:03:00Z">
        <w:r w:rsidRPr="00161D89">
          <w:rPr>
            <w:rFonts w:ascii="Times New Roman" w:eastAsia="Times New Roman" w:hAnsi="Times New Roman" w:cs="Times New Roman"/>
          </w:rPr>
          <w:t xml:space="preserve">Essington, T. E., P. E. Moriarty, H. E. Froehlich, E. E. Hodgson, L. E. Koehn, K. L. </w:t>
        </w:r>
        <w:proofErr w:type="spellStart"/>
        <w:r w:rsidRPr="00161D89">
          <w:rPr>
            <w:rFonts w:ascii="Times New Roman" w:eastAsia="Times New Roman" w:hAnsi="Times New Roman" w:cs="Times New Roman"/>
          </w:rPr>
          <w:t>Oken</w:t>
        </w:r>
        <w:proofErr w:type="spellEnd"/>
        <w:r w:rsidRPr="00161D89">
          <w:rPr>
            <w:rFonts w:ascii="Times New Roman" w:eastAsia="Times New Roman" w:hAnsi="Times New Roman" w:cs="Times New Roman"/>
          </w:rPr>
          <w:t xml:space="preserve">, M. C. </w:t>
        </w:r>
        <w:proofErr w:type="spellStart"/>
        <w:r w:rsidRPr="00161D89">
          <w:rPr>
            <w:rFonts w:ascii="Times New Roman" w:eastAsia="Times New Roman" w:hAnsi="Times New Roman" w:cs="Times New Roman"/>
          </w:rPr>
          <w:t>Siple</w:t>
        </w:r>
        <w:proofErr w:type="spellEnd"/>
        <w:r w:rsidRPr="00161D89">
          <w:rPr>
            <w:rFonts w:ascii="Times New Roman" w:eastAsia="Times New Roman" w:hAnsi="Times New Roman" w:cs="Times New Roman"/>
          </w:rPr>
          <w:t xml:space="preserve">, and C. C. </w:t>
        </w:r>
        <w:proofErr w:type="spellStart"/>
        <w:r w:rsidRPr="00161D89">
          <w:rPr>
            <w:rFonts w:ascii="Times New Roman" w:eastAsia="Times New Roman" w:hAnsi="Times New Roman" w:cs="Times New Roman"/>
          </w:rPr>
          <w:t>Stawitz</w:t>
        </w:r>
        <w:proofErr w:type="spellEnd"/>
        <w:r w:rsidRPr="00161D89">
          <w:rPr>
            <w:rFonts w:ascii="Times New Roman" w:eastAsia="Times New Roman" w:hAnsi="Times New Roman" w:cs="Times New Roman"/>
          </w:rPr>
          <w:t xml:space="preserve">. 2015. “Fishing Amplifies Forage Fish Population Collapses.” </w:t>
        </w:r>
        <w:r w:rsidRPr="00161D89">
          <w:rPr>
            <w:rFonts w:ascii="Times New Roman" w:eastAsia="Times New Roman" w:hAnsi="Times New Roman" w:cs="Times New Roman"/>
            <w:i/>
            <w:iCs/>
          </w:rPr>
          <w:t xml:space="preserve">Proc Natl </w:t>
        </w:r>
        <w:proofErr w:type="spellStart"/>
        <w:r w:rsidRPr="00161D89">
          <w:rPr>
            <w:rFonts w:ascii="Times New Roman" w:eastAsia="Times New Roman" w:hAnsi="Times New Roman" w:cs="Times New Roman"/>
            <w:i/>
            <w:iCs/>
          </w:rPr>
          <w:t>Acad</w:t>
        </w:r>
        <w:proofErr w:type="spellEnd"/>
        <w:r w:rsidRPr="00161D89">
          <w:rPr>
            <w:rFonts w:ascii="Times New Roman" w:eastAsia="Times New Roman" w:hAnsi="Times New Roman" w:cs="Times New Roman"/>
            <w:i/>
            <w:iCs/>
          </w:rPr>
          <w:t xml:space="preserve"> </w:t>
        </w:r>
        <w:proofErr w:type="spellStart"/>
        <w:r w:rsidRPr="00161D89">
          <w:rPr>
            <w:rFonts w:ascii="Times New Roman" w:eastAsia="Times New Roman" w:hAnsi="Times New Roman" w:cs="Times New Roman"/>
            <w:i/>
            <w:iCs/>
          </w:rPr>
          <w:t>Sci</w:t>
        </w:r>
        <w:proofErr w:type="spellEnd"/>
        <w:r w:rsidRPr="00161D89">
          <w:rPr>
            <w:rFonts w:ascii="Times New Roman" w:eastAsia="Times New Roman" w:hAnsi="Times New Roman" w:cs="Times New Roman"/>
            <w:i/>
            <w:iCs/>
          </w:rPr>
          <w:t xml:space="preserve"> U S A</w:t>
        </w:r>
        <w:r w:rsidRPr="00161D89">
          <w:rPr>
            <w:rFonts w:ascii="Times New Roman" w:eastAsia="Times New Roman" w:hAnsi="Times New Roman" w:cs="Times New Roman"/>
          </w:rPr>
          <w:t xml:space="preserve"> 112 (21):6648–52. https://doi.org/10.1073/pnas.1422020112.</w:t>
        </w:r>
      </w:ins>
    </w:p>
    <w:p w14:paraId="43185AA1" w14:textId="77777777" w:rsidR="00161D89" w:rsidRPr="00161D89" w:rsidRDefault="00161D89" w:rsidP="00161D89">
      <w:pPr>
        <w:pStyle w:val="Bibliography"/>
        <w:rPr>
          <w:ins w:id="342" w:author="Microsoft Office User" w:date="2018-01-13T20:03:00Z"/>
          <w:rFonts w:ascii="Times New Roman" w:eastAsia="Times New Roman" w:hAnsi="Times New Roman" w:cs="Times New Roman"/>
        </w:rPr>
        <w:pPrChange w:id="343" w:author="Microsoft Office User" w:date="2018-01-13T20:03:00Z">
          <w:pPr>
            <w:widowControl w:val="0"/>
            <w:autoSpaceDE w:val="0"/>
            <w:autoSpaceDN w:val="0"/>
            <w:adjustRightInd w:val="0"/>
          </w:pPr>
        </w:pPrChange>
      </w:pPr>
      <w:ins w:id="344" w:author="Microsoft Office User" w:date="2018-01-13T20:03:00Z">
        <w:r w:rsidRPr="00161D89">
          <w:rPr>
            <w:rFonts w:ascii="Times New Roman" w:eastAsia="Times New Roman" w:hAnsi="Times New Roman" w:cs="Times New Roman"/>
          </w:rPr>
          <w:t>FAO. 2003. “Fisheries Management. 2. The Ecosystem Approach to Fisheries.” 4 Suppl. 2. FAO Technical Guidelines for Responsible Fisheries. Rome, Italy.</w:t>
        </w:r>
      </w:ins>
    </w:p>
    <w:p w14:paraId="1859A669" w14:textId="77777777" w:rsidR="00161D89" w:rsidRPr="00161D89" w:rsidRDefault="00161D89" w:rsidP="00161D89">
      <w:pPr>
        <w:pStyle w:val="Bibliography"/>
        <w:rPr>
          <w:ins w:id="345" w:author="Microsoft Office User" w:date="2018-01-13T20:03:00Z"/>
          <w:rFonts w:ascii="Times New Roman" w:eastAsia="Times New Roman" w:hAnsi="Times New Roman" w:cs="Times New Roman"/>
        </w:rPr>
        <w:pPrChange w:id="346" w:author="Microsoft Office User" w:date="2018-01-13T20:03:00Z">
          <w:pPr>
            <w:widowControl w:val="0"/>
            <w:autoSpaceDE w:val="0"/>
            <w:autoSpaceDN w:val="0"/>
            <w:adjustRightInd w:val="0"/>
          </w:pPr>
        </w:pPrChange>
      </w:pPr>
      <w:ins w:id="347" w:author="Microsoft Office User" w:date="2018-01-13T20:03:00Z">
        <w:r w:rsidRPr="00161D89">
          <w:rPr>
            <w:rFonts w:ascii="Times New Roman" w:eastAsia="Times New Roman" w:hAnsi="Times New Roman" w:cs="Times New Roman"/>
          </w:rPr>
          <w:lastRenderedPageBreak/>
          <w:t xml:space="preserve">Ford, Cameron M. 1996. “A Theory of Individual Creative Action in Multiple Social Domains.” </w:t>
        </w:r>
        <w:r w:rsidRPr="00161D89">
          <w:rPr>
            <w:rFonts w:ascii="Times New Roman" w:eastAsia="Times New Roman" w:hAnsi="Times New Roman" w:cs="Times New Roman"/>
            <w:i/>
            <w:iCs/>
          </w:rPr>
          <w:t>Academy of Management Review</w:t>
        </w:r>
        <w:r w:rsidRPr="00161D89">
          <w:rPr>
            <w:rFonts w:ascii="Times New Roman" w:eastAsia="Times New Roman" w:hAnsi="Times New Roman" w:cs="Times New Roman"/>
          </w:rPr>
          <w:t xml:space="preserve"> 21 (4):1112–1142.</w:t>
        </w:r>
      </w:ins>
    </w:p>
    <w:p w14:paraId="4251CE68" w14:textId="77777777" w:rsidR="00161D89" w:rsidRPr="00161D89" w:rsidRDefault="00161D89" w:rsidP="00161D89">
      <w:pPr>
        <w:pStyle w:val="Bibliography"/>
        <w:rPr>
          <w:ins w:id="348" w:author="Microsoft Office User" w:date="2018-01-13T20:03:00Z"/>
          <w:rFonts w:ascii="Times New Roman" w:eastAsia="Times New Roman" w:hAnsi="Times New Roman" w:cs="Times New Roman"/>
        </w:rPr>
        <w:pPrChange w:id="349" w:author="Microsoft Office User" w:date="2018-01-13T20:03:00Z">
          <w:pPr>
            <w:widowControl w:val="0"/>
            <w:autoSpaceDE w:val="0"/>
            <w:autoSpaceDN w:val="0"/>
            <w:adjustRightInd w:val="0"/>
          </w:pPr>
        </w:pPrChange>
      </w:pPr>
      <w:ins w:id="350" w:author="Microsoft Office User" w:date="2018-01-13T20:03:00Z">
        <w:r w:rsidRPr="00161D89">
          <w:rPr>
            <w:rFonts w:ascii="Times New Roman" w:eastAsia="Times New Roman" w:hAnsi="Times New Roman" w:cs="Times New Roman"/>
          </w:rPr>
          <w:t xml:space="preserve">Fredrickson, Barbara L. 2004. “The Broaden-and-Build Theory of Positive Emotions.” </w:t>
        </w:r>
        <w:r w:rsidRPr="00161D89">
          <w:rPr>
            <w:rFonts w:ascii="Times New Roman" w:eastAsia="Times New Roman" w:hAnsi="Times New Roman" w:cs="Times New Roman"/>
            <w:i/>
            <w:iCs/>
          </w:rPr>
          <w:t>Philosophical Transactions of the Royal Society B: Biological Sciences</w:t>
        </w:r>
        <w:r w:rsidRPr="00161D89">
          <w:rPr>
            <w:rFonts w:ascii="Times New Roman" w:eastAsia="Times New Roman" w:hAnsi="Times New Roman" w:cs="Times New Roman"/>
          </w:rPr>
          <w:t xml:space="preserve"> 359 (1449):1367.</w:t>
        </w:r>
      </w:ins>
    </w:p>
    <w:p w14:paraId="57683177" w14:textId="77777777" w:rsidR="00161D89" w:rsidRPr="00161D89" w:rsidRDefault="00161D89" w:rsidP="00161D89">
      <w:pPr>
        <w:pStyle w:val="Bibliography"/>
        <w:rPr>
          <w:ins w:id="351" w:author="Microsoft Office User" w:date="2018-01-13T20:03:00Z"/>
          <w:rFonts w:ascii="Times New Roman" w:eastAsia="Times New Roman" w:hAnsi="Times New Roman" w:cs="Times New Roman"/>
        </w:rPr>
        <w:pPrChange w:id="352" w:author="Microsoft Office User" w:date="2018-01-13T20:03:00Z">
          <w:pPr>
            <w:widowControl w:val="0"/>
            <w:autoSpaceDE w:val="0"/>
            <w:autoSpaceDN w:val="0"/>
            <w:adjustRightInd w:val="0"/>
          </w:pPr>
        </w:pPrChange>
      </w:pPr>
      <w:proofErr w:type="spellStart"/>
      <w:ins w:id="353" w:author="Microsoft Office User" w:date="2018-01-13T20:03:00Z">
        <w:r w:rsidRPr="00161D89">
          <w:rPr>
            <w:rFonts w:ascii="Times New Roman" w:eastAsia="Times New Roman" w:hAnsi="Times New Roman" w:cs="Times New Roman"/>
          </w:rPr>
          <w:t>Hilborn</w:t>
        </w:r>
        <w:proofErr w:type="spellEnd"/>
        <w:r w:rsidRPr="00161D89">
          <w:rPr>
            <w:rFonts w:ascii="Times New Roman" w:eastAsia="Times New Roman" w:hAnsi="Times New Roman" w:cs="Times New Roman"/>
          </w:rPr>
          <w:t xml:space="preserve">, R., J.M. </w:t>
        </w:r>
        <w:proofErr w:type="spellStart"/>
        <w:r w:rsidRPr="00161D89">
          <w:rPr>
            <w:rFonts w:ascii="Times New Roman" w:eastAsia="Times New Roman" w:hAnsi="Times New Roman" w:cs="Times New Roman"/>
          </w:rPr>
          <w:t>Orensanz</w:t>
        </w:r>
        <w:proofErr w:type="spellEnd"/>
        <w:r w:rsidRPr="00161D89">
          <w:rPr>
            <w:rFonts w:ascii="Times New Roman" w:eastAsia="Times New Roman" w:hAnsi="Times New Roman" w:cs="Times New Roman"/>
          </w:rPr>
          <w:t xml:space="preserve">, and A.M. Parma. 2005. “Institutions, Incentives and the Future of Fisheries.” </w:t>
        </w:r>
        <w:r w:rsidRPr="00161D89">
          <w:rPr>
            <w:rFonts w:ascii="Times New Roman" w:eastAsia="Times New Roman" w:hAnsi="Times New Roman" w:cs="Times New Roman"/>
            <w:i/>
            <w:iCs/>
          </w:rPr>
          <w:t>Philosophical Transactions of the Royal Society of London, Series B: Biological Sciences</w:t>
        </w:r>
        <w:r w:rsidRPr="00161D89">
          <w:rPr>
            <w:rFonts w:ascii="Times New Roman" w:eastAsia="Times New Roman" w:hAnsi="Times New Roman" w:cs="Times New Roman"/>
          </w:rPr>
          <w:t xml:space="preserve"> 360:47–57.</w:t>
        </w:r>
      </w:ins>
    </w:p>
    <w:p w14:paraId="533E7939" w14:textId="77777777" w:rsidR="00161D89" w:rsidRPr="00161D89" w:rsidRDefault="00161D89" w:rsidP="00161D89">
      <w:pPr>
        <w:pStyle w:val="Bibliography"/>
        <w:rPr>
          <w:ins w:id="354" w:author="Microsoft Office User" w:date="2018-01-13T20:03:00Z"/>
          <w:rFonts w:ascii="Times New Roman" w:eastAsia="Times New Roman" w:hAnsi="Times New Roman" w:cs="Times New Roman"/>
        </w:rPr>
        <w:pPrChange w:id="355" w:author="Microsoft Office User" w:date="2018-01-13T20:03:00Z">
          <w:pPr>
            <w:widowControl w:val="0"/>
            <w:autoSpaceDE w:val="0"/>
            <w:autoSpaceDN w:val="0"/>
            <w:adjustRightInd w:val="0"/>
          </w:pPr>
        </w:pPrChange>
      </w:pPr>
      <w:proofErr w:type="spellStart"/>
      <w:ins w:id="356" w:author="Microsoft Office User" w:date="2018-01-13T20:03:00Z">
        <w:r w:rsidRPr="00161D89">
          <w:rPr>
            <w:rFonts w:ascii="Times New Roman" w:eastAsia="Times New Roman" w:hAnsi="Times New Roman" w:cs="Times New Roman"/>
          </w:rPr>
          <w:t>Hilborn</w:t>
        </w:r>
        <w:proofErr w:type="spellEnd"/>
        <w:r w:rsidRPr="00161D89">
          <w:rPr>
            <w:rFonts w:ascii="Times New Roman" w:eastAsia="Times New Roman" w:hAnsi="Times New Roman" w:cs="Times New Roman"/>
          </w:rPr>
          <w:t xml:space="preserve">, Ray. 2011. “Future Directions in Ecosystem Based Fisheries Management: A Personal Perspective.” </w:t>
        </w:r>
        <w:r w:rsidRPr="00161D89">
          <w:rPr>
            <w:rFonts w:ascii="Times New Roman" w:eastAsia="Times New Roman" w:hAnsi="Times New Roman" w:cs="Times New Roman"/>
            <w:i/>
            <w:iCs/>
          </w:rPr>
          <w:t>Fisheries Research</w:t>
        </w:r>
        <w:r w:rsidRPr="00161D89">
          <w:rPr>
            <w:rFonts w:ascii="Times New Roman" w:eastAsia="Times New Roman" w:hAnsi="Times New Roman" w:cs="Times New Roman"/>
          </w:rPr>
          <w:t xml:space="preserve"> 108 (2):235–239.</w:t>
        </w:r>
      </w:ins>
    </w:p>
    <w:p w14:paraId="1EBD5521" w14:textId="77777777" w:rsidR="00161D89" w:rsidRPr="00161D89" w:rsidRDefault="00161D89" w:rsidP="00161D89">
      <w:pPr>
        <w:pStyle w:val="Bibliography"/>
        <w:rPr>
          <w:ins w:id="357" w:author="Microsoft Office User" w:date="2018-01-13T20:03:00Z"/>
          <w:rFonts w:ascii="Times New Roman" w:eastAsia="Times New Roman" w:hAnsi="Times New Roman" w:cs="Times New Roman"/>
        </w:rPr>
        <w:pPrChange w:id="358" w:author="Microsoft Office User" w:date="2018-01-13T20:03:00Z">
          <w:pPr>
            <w:widowControl w:val="0"/>
            <w:autoSpaceDE w:val="0"/>
            <w:autoSpaceDN w:val="0"/>
            <w:adjustRightInd w:val="0"/>
          </w:pPr>
        </w:pPrChange>
      </w:pPr>
      <w:proofErr w:type="spellStart"/>
      <w:ins w:id="359" w:author="Microsoft Office User" w:date="2018-01-13T20:03:00Z">
        <w:r w:rsidRPr="00161D89">
          <w:rPr>
            <w:rFonts w:ascii="Times New Roman" w:eastAsia="Times New Roman" w:hAnsi="Times New Roman" w:cs="Times New Roman"/>
          </w:rPr>
          <w:t>Holsman</w:t>
        </w:r>
        <w:proofErr w:type="spellEnd"/>
        <w:r w:rsidRPr="00161D89">
          <w:rPr>
            <w:rFonts w:ascii="Times New Roman" w:eastAsia="Times New Roman" w:hAnsi="Times New Roman" w:cs="Times New Roman"/>
          </w:rPr>
          <w:t xml:space="preserve">, Kirstin K., James </w:t>
        </w:r>
        <w:proofErr w:type="spellStart"/>
        <w:r w:rsidRPr="00161D89">
          <w:rPr>
            <w:rFonts w:ascii="Times New Roman" w:eastAsia="Times New Roman" w:hAnsi="Times New Roman" w:cs="Times New Roman"/>
          </w:rPr>
          <w:t>Ianelli</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Kerim</w:t>
        </w:r>
        <w:proofErr w:type="spellEnd"/>
        <w:r w:rsidRPr="00161D89">
          <w:rPr>
            <w:rFonts w:ascii="Times New Roman" w:eastAsia="Times New Roman" w:hAnsi="Times New Roman" w:cs="Times New Roman"/>
          </w:rPr>
          <w:t xml:space="preserve"> Aydin, Andre E. Punt, and Elizabeth A. Moffitt. 2016. “A Comparison of Fisheries Biological Reference Points Estimated from Temperature-Specific Multi-Species and Single-Species Climate-Enhanced Stock Assessment Models.” </w:t>
        </w:r>
        <w:r w:rsidRPr="00161D89">
          <w:rPr>
            <w:rFonts w:ascii="Times New Roman" w:eastAsia="Times New Roman" w:hAnsi="Times New Roman" w:cs="Times New Roman"/>
            <w:i/>
            <w:iCs/>
          </w:rPr>
          <w:t>Deep-Sea Research Part Ii-Topical Studies in Oceanography</w:t>
        </w:r>
        <w:r w:rsidRPr="00161D89">
          <w:rPr>
            <w:rFonts w:ascii="Times New Roman" w:eastAsia="Times New Roman" w:hAnsi="Times New Roman" w:cs="Times New Roman"/>
          </w:rPr>
          <w:t xml:space="preserve"> 134 (December):360–78. https://doi.org/10.1016/j.dsr2.2015.08.001.</w:t>
        </w:r>
      </w:ins>
    </w:p>
    <w:p w14:paraId="60778929" w14:textId="77777777" w:rsidR="00161D89" w:rsidRPr="00161D89" w:rsidRDefault="00161D89" w:rsidP="00161D89">
      <w:pPr>
        <w:pStyle w:val="Bibliography"/>
        <w:rPr>
          <w:ins w:id="360" w:author="Microsoft Office User" w:date="2018-01-13T20:03:00Z"/>
          <w:rFonts w:ascii="Times New Roman" w:eastAsia="Times New Roman" w:hAnsi="Times New Roman" w:cs="Times New Roman"/>
        </w:rPr>
        <w:pPrChange w:id="361" w:author="Microsoft Office User" w:date="2018-01-13T20:03:00Z">
          <w:pPr>
            <w:widowControl w:val="0"/>
            <w:autoSpaceDE w:val="0"/>
            <w:autoSpaceDN w:val="0"/>
            <w:adjustRightInd w:val="0"/>
          </w:pPr>
        </w:pPrChange>
      </w:pPr>
      <w:proofErr w:type="spellStart"/>
      <w:ins w:id="362" w:author="Microsoft Office User" w:date="2018-01-13T20:03:00Z">
        <w:r w:rsidRPr="00161D89">
          <w:rPr>
            <w:rFonts w:ascii="Times New Roman" w:eastAsia="Times New Roman" w:hAnsi="Times New Roman" w:cs="Times New Roman"/>
          </w:rPr>
          <w:t>Im</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Subin</w:t>
        </w:r>
        <w:proofErr w:type="spellEnd"/>
        <w:r w:rsidRPr="00161D89">
          <w:rPr>
            <w:rFonts w:ascii="Times New Roman" w:eastAsia="Times New Roman" w:hAnsi="Times New Roman" w:cs="Times New Roman"/>
          </w:rPr>
          <w:t xml:space="preserve">, Mitzi M. Montoya, and John P. Workman. 2013. “Antecedents and Consequences of Creativity in Product Innovation Teams.” </w:t>
        </w:r>
        <w:r w:rsidRPr="00161D89">
          <w:rPr>
            <w:rFonts w:ascii="Times New Roman" w:eastAsia="Times New Roman" w:hAnsi="Times New Roman" w:cs="Times New Roman"/>
            <w:i/>
            <w:iCs/>
          </w:rPr>
          <w:t>Journal of Product Innovation Management</w:t>
        </w:r>
        <w:r w:rsidRPr="00161D89">
          <w:rPr>
            <w:rFonts w:ascii="Times New Roman" w:eastAsia="Times New Roman" w:hAnsi="Times New Roman" w:cs="Times New Roman"/>
          </w:rPr>
          <w:t xml:space="preserve"> 30 (1):170–185.</w:t>
        </w:r>
      </w:ins>
    </w:p>
    <w:p w14:paraId="64D5D03F" w14:textId="77777777" w:rsidR="00161D89" w:rsidRPr="00161D89" w:rsidRDefault="00161D89" w:rsidP="00161D89">
      <w:pPr>
        <w:pStyle w:val="Bibliography"/>
        <w:rPr>
          <w:ins w:id="363" w:author="Microsoft Office User" w:date="2018-01-13T20:03:00Z"/>
          <w:rFonts w:ascii="Times New Roman" w:eastAsia="Times New Roman" w:hAnsi="Times New Roman" w:cs="Times New Roman"/>
        </w:rPr>
        <w:pPrChange w:id="364" w:author="Microsoft Office User" w:date="2018-01-13T20:03:00Z">
          <w:pPr>
            <w:widowControl w:val="0"/>
            <w:autoSpaceDE w:val="0"/>
            <w:autoSpaceDN w:val="0"/>
            <w:adjustRightInd w:val="0"/>
          </w:pPr>
        </w:pPrChange>
      </w:pPr>
      <w:proofErr w:type="spellStart"/>
      <w:ins w:id="365" w:author="Microsoft Office User" w:date="2018-01-13T20:03:00Z">
        <w:r w:rsidRPr="00161D89">
          <w:rPr>
            <w:rFonts w:ascii="Times New Roman" w:eastAsia="Times New Roman" w:hAnsi="Times New Roman" w:cs="Times New Roman"/>
          </w:rPr>
          <w:t>Kuparinen</w:t>
        </w:r>
        <w:proofErr w:type="spellEnd"/>
        <w:r w:rsidRPr="00161D89">
          <w:rPr>
            <w:rFonts w:ascii="Times New Roman" w:eastAsia="Times New Roman" w:hAnsi="Times New Roman" w:cs="Times New Roman"/>
          </w:rPr>
          <w:t xml:space="preserve">, Anna, </w:t>
        </w:r>
        <w:proofErr w:type="spellStart"/>
        <w:r w:rsidRPr="00161D89">
          <w:rPr>
            <w:rFonts w:ascii="Times New Roman" w:eastAsia="Times New Roman" w:hAnsi="Times New Roman" w:cs="Times New Roman"/>
          </w:rPr>
          <w:t>Samu</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Mäntyniemi</w:t>
        </w:r>
        <w:proofErr w:type="spellEnd"/>
        <w:r w:rsidRPr="00161D89">
          <w:rPr>
            <w:rFonts w:ascii="Times New Roman" w:eastAsia="Times New Roman" w:hAnsi="Times New Roman" w:cs="Times New Roman"/>
          </w:rPr>
          <w:t xml:space="preserve">, Jeffrey A. Hutchings, and </w:t>
        </w:r>
        <w:proofErr w:type="spellStart"/>
        <w:r w:rsidRPr="00161D89">
          <w:rPr>
            <w:rFonts w:ascii="Times New Roman" w:eastAsia="Times New Roman" w:hAnsi="Times New Roman" w:cs="Times New Roman"/>
          </w:rPr>
          <w:t>Sakari</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Kuikka</w:t>
        </w:r>
        <w:proofErr w:type="spellEnd"/>
        <w:r w:rsidRPr="00161D89">
          <w:rPr>
            <w:rFonts w:ascii="Times New Roman" w:eastAsia="Times New Roman" w:hAnsi="Times New Roman" w:cs="Times New Roman"/>
          </w:rPr>
          <w:t xml:space="preserve">. 2012. “Increasing Biological Realism of Fisheries Stock Assessment: Towards Hierarchical Bayesian Methods.” </w:t>
        </w:r>
        <w:r w:rsidRPr="00161D89">
          <w:rPr>
            <w:rFonts w:ascii="Times New Roman" w:eastAsia="Times New Roman" w:hAnsi="Times New Roman" w:cs="Times New Roman"/>
            <w:i/>
            <w:iCs/>
          </w:rPr>
          <w:t>Environmental Reviews</w:t>
        </w:r>
        <w:r w:rsidRPr="00161D89">
          <w:rPr>
            <w:rFonts w:ascii="Times New Roman" w:eastAsia="Times New Roman" w:hAnsi="Times New Roman" w:cs="Times New Roman"/>
          </w:rPr>
          <w:t xml:space="preserve"> 20 (2):135–51. https://doi.org/10.1139/a2012-006.</w:t>
        </w:r>
      </w:ins>
    </w:p>
    <w:p w14:paraId="79A2DF5E" w14:textId="77777777" w:rsidR="00161D89" w:rsidRPr="00161D89" w:rsidRDefault="00161D89" w:rsidP="00161D89">
      <w:pPr>
        <w:pStyle w:val="Bibliography"/>
        <w:rPr>
          <w:ins w:id="366" w:author="Microsoft Office User" w:date="2018-01-13T20:03:00Z"/>
          <w:rFonts w:ascii="Times New Roman" w:eastAsia="Times New Roman" w:hAnsi="Times New Roman" w:cs="Times New Roman"/>
        </w:rPr>
        <w:pPrChange w:id="367" w:author="Microsoft Office User" w:date="2018-01-13T20:03:00Z">
          <w:pPr>
            <w:widowControl w:val="0"/>
            <w:autoSpaceDE w:val="0"/>
            <w:autoSpaceDN w:val="0"/>
            <w:adjustRightInd w:val="0"/>
          </w:pPr>
        </w:pPrChange>
      </w:pPr>
      <w:ins w:id="368" w:author="Microsoft Office User" w:date="2018-01-13T20:03:00Z">
        <w:r w:rsidRPr="00161D89">
          <w:rPr>
            <w:rFonts w:ascii="Times New Roman" w:eastAsia="Times New Roman" w:hAnsi="Times New Roman" w:cs="Times New Roman"/>
          </w:rPr>
          <w:t xml:space="preserve">Leslie, Heather, Leila </w:t>
        </w:r>
        <w:proofErr w:type="spellStart"/>
        <w:r w:rsidRPr="00161D89">
          <w:rPr>
            <w:rFonts w:ascii="Times New Roman" w:eastAsia="Times New Roman" w:hAnsi="Times New Roman" w:cs="Times New Roman"/>
          </w:rPr>
          <w:t>Sievanen</w:t>
        </w:r>
        <w:proofErr w:type="spellEnd"/>
        <w:r w:rsidRPr="00161D89">
          <w:rPr>
            <w:rFonts w:ascii="Times New Roman" w:eastAsia="Times New Roman" w:hAnsi="Times New Roman" w:cs="Times New Roman"/>
          </w:rPr>
          <w:t xml:space="preserve">, Tara </w:t>
        </w:r>
        <w:proofErr w:type="spellStart"/>
        <w:r w:rsidRPr="00161D89">
          <w:rPr>
            <w:rFonts w:ascii="Times New Roman" w:eastAsia="Times New Roman" w:hAnsi="Times New Roman" w:cs="Times New Roman"/>
          </w:rPr>
          <w:t>Gancos</w:t>
        </w:r>
        <w:proofErr w:type="spellEnd"/>
        <w:r w:rsidRPr="00161D89">
          <w:rPr>
            <w:rFonts w:ascii="Times New Roman" w:eastAsia="Times New Roman" w:hAnsi="Times New Roman" w:cs="Times New Roman"/>
          </w:rPr>
          <w:t xml:space="preserve"> Crawford, Rebecca </w:t>
        </w:r>
        <w:proofErr w:type="spellStart"/>
        <w:r w:rsidRPr="00161D89">
          <w:rPr>
            <w:rFonts w:ascii="Times New Roman" w:eastAsia="Times New Roman" w:hAnsi="Times New Roman" w:cs="Times New Roman"/>
          </w:rPr>
          <w:t>Gruby</w:t>
        </w:r>
        <w:proofErr w:type="spellEnd"/>
        <w:r w:rsidRPr="00161D89">
          <w:rPr>
            <w:rFonts w:ascii="Times New Roman" w:eastAsia="Times New Roman" w:hAnsi="Times New Roman" w:cs="Times New Roman"/>
          </w:rPr>
          <w:t xml:space="preserve">, H. Cristina Villanueva-Aznar, and Lisa M. Campbell. 2015. “Learning from Ecosystem-Based Management in Practice.” </w:t>
        </w:r>
        <w:r w:rsidRPr="00161D89">
          <w:rPr>
            <w:rFonts w:ascii="Times New Roman" w:eastAsia="Times New Roman" w:hAnsi="Times New Roman" w:cs="Times New Roman"/>
            <w:i/>
            <w:iCs/>
          </w:rPr>
          <w:t>Coastal Management</w:t>
        </w:r>
        <w:r w:rsidRPr="00161D89">
          <w:rPr>
            <w:rFonts w:ascii="Times New Roman" w:eastAsia="Times New Roman" w:hAnsi="Times New Roman" w:cs="Times New Roman"/>
          </w:rPr>
          <w:t xml:space="preserve"> 43 (5):471–97. https://doi.org/10.1080/08920753.2015.1051424.</w:t>
        </w:r>
      </w:ins>
    </w:p>
    <w:p w14:paraId="78601B39" w14:textId="77777777" w:rsidR="00161D89" w:rsidRPr="00161D89" w:rsidRDefault="00161D89" w:rsidP="00161D89">
      <w:pPr>
        <w:pStyle w:val="Bibliography"/>
        <w:rPr>
          <w:ins w:id="369" w:author="Microsoft Office User" w:date="2018-01-13T20:03:00Z"/>
          <w:rFonts w:ascii="Times New Roman" w:eastAsia="Times New Roman" w:hAnsi="Times New Roman" w:cs="Times New Roman"/>
        </w:rPr>
        <w:pPrChange w:id="370" w:author="Microsoft Office User" w:date="2018-01-13T20:03:00Z">
          <w:pPr>
            <w:widowControl w:val="0"/>
            <w:autoSpaceDE w:val="0"/>
            <w:autoSpaceDN w:val="0"/>
            <w:adjustRightInd w:val="0"/>
          </w:pPr>
        </w:pPrChange>
      </w:pPr>
      <w:ins w:id="371" w:author="Microsoft Office User" w:date="2018-01-13T20:03:00Z">
        <w:r w:rsidRPr="00161D89">
          <w:rPr>
            <w:rFonts w:ascii="Times New Roman" w:eastAsia="Times New Roman" w:hAnsi="Times New Roman" w:cs="Times New Roman"/>
          </w:rPr>
          <w:t xml:space="preserve">Levin, Phillip S. 2014. “New Conservation for the Anthropocene Ocean.” </w:t>
        </w:r>
        <w:r w:rsidRPr="00161D89">
          <w:rPr>
            <w:rFonts w:ascii="Times New Roman" w:eastAsia="Times New Roman" w:hAnsi="Times New Roman" w:cs="Times New Roman"/>
            <w:i/>
            <w:iCs/>
          </w:rPr>
          <w:t>Conservation Letters</w:t>
        </w:r>
        <w:r w:rsidRPr="00161D89">
          <w:rPr>
            <w:rFonts w:ascii="Times New Roman" w:eastAsia="Times New Roman" w:hAnsi="Times New Roman" w:cs="Times New Roman"/>
          </w:rPr>
          <w:t>. http://onlinelibrary.wiley.com/doi/10.1111/conl.12108/abstract.</w:t>
        </w:r>
      </w:ins>
    </w:p>
    <w:p w14:paraId="1A014023" w14:textId="77777777" w:rsidR="00161D89" w:rsidRPr="00161D89" w:rsidRDefault="00161D89" w:rsidP="00161D89">
      <w:pPr>
        <w:pStyle w:val="Bibliography"/>
        <w:rPr>
          <w:ins w:id="372" w:author="Microsoft Office User" w:date="2018-01-13T20:03:00Z"/>
          <w:rFonts w:ascii="Times New Roman" w:eastAsia="Times New Roman" w:hAnsi="Times New Roman" w:cs="Times New Roman"/>
        </w:rPr>
        <w:pPrChange w:id="373" w:author="Microsoft Office User" w:date="2018-01-13T20:03:00Z">
          <w:pPr>
            <w:widowControl w:val="0"/>
            <w:autoSpaceDE w:val="0"/>
            <w:autoSpaceDN w:val="0"/>
            <w:adjustRightInd w:val="0"/>
          </w:pPr>
        </w:pPrChange>
      </w:pPr>
      <w:ins w:id="374" w:author="Microsoft Office User" w:date="2018-01-13T20:03:00Z">
        <w:r w:rsidRPr="00161D89">
          <w:rPr>
            <w:rFonts w:ascii="Times New Roman" w:eastAsia="Times New Roman" w:hAnsi="Times New Roman" w:cs="Times New Roman"/>
          </w:rPr>
          <w:t xml:space="preserve">Link, J. 2002. “What Does Ecosystem-Based Management Mean?” </w:t>
        </w:r>
        <w:r w:rsidRPr="00161D89">
          <w:rPr>
            <w:rFonts w:ascii="Times New Roman" w:eastAsia="Times New Roman" w:hAnsi="Times New Roman" w:cs="Times New Roman"/>
            <w:i/>
            <w:iCs/>
          </w:rPr>
          <w:t>Fisheries</w:t>
        </w:r>
        <w:r w:rsidRPr="00161D89">
          <w:rPr>
            <w:rFonts w:ascii="Times New Roman" w:eastAsia="Times New Roman" w:hAnsi="Times New Roman" w:cs="Times New Roman"/>
          </w:rPr>
          <w:t xml:space="preserve"> 27 (4):18–21.</w:t>
        </w:r>
      </w:ins>
    </w:p>
    <w:p w14:paraId="3D063DE1" w14:textId="77777777" w:rsidR="00161D89" w:rsidRPr="00161D89" w:rsidRDefault="00161D89" w:rsidP="00161D89">
      <w:pPr>
        <w:pStyle w:val="Bibliography"/>
        <w:rPr>
          <w:ins w:id="375" w:author="Microsoft Office User" w:date="2018-01-13T20:03:00Z"/>
          <w:rFonts w:ascii="Times New Roman" w:eastAsia="Times New Roman" w:hAnsi="Times New Roman" w:cs="Times New Roman"/>
        </w:rPr>
        <w:pPrChange w:id="376" w:author="Microsoft Office User" w:date="2018-01-13T20:03:00Z">
          <w:pPr>
            <w:widowControl w:val="0"/>
            <w:autoSpaceDE w:val="0"/>
            <w:autoSpaceDN w:val="0"/>
            <w:adjustRightInd w:val="0"/>
          </w:pPr>
        </w:pPrChange>
      </w:pPr>
      <w:ins w:id="377" w:author="Microsoft Office User" w:date="2018-01-13T20:03:00Z">
        <w:r w:rsidRPr="00161D89">
          <w:rPr>
            <w:rFonts w:ascii="Times New Roman" w:eastAsia="Times New Roman" w:hAnsi="Times New Roman" w:cs="Times New Roman"/>
          </w:rPr>
          <w:t xml:space="preserve">Link, J. S. 2010. </w:t>
        </w:r>
        <w:r w:rsidRPr="00161D89">
          <w:rPr>
            <w:rFonts w:ascii="Times New Roman" w:eastAsia="Times New Roman" w:hAnsi="Times New Roman" w:cs="Times New Roman"/>
            <w:i/>
            <w:iCs/>
          </w:rPr>
          <w:t>Ecosystem-Based Fisheries Management: Confronting Tradeoffs</w:t>
        </w:r>
        <w:r w:rsidRPr="00161D89">
          <w:rPr>
            <w:rFonts w:ascii="Times New Roman" w:eastAsia="Times New Roman" w:hAnsi="Times New Roman" w:cs="Times New Roman"/>
          </w:rPr>
          <w:t>. Cambridge: Cambridge University Press.</w:t>
        </w:r>
      </w:ins>
    </w:p>
    <w:p w14:paraId="3380BF4D" w14:textId="77777777" w:rsidR="00161D89" w:rsidRPr="00161D89" w:rsidRDefault="00161D89" w:rsidP="00161D89">
      <w:pPr>
        <w:pStyle w:val="Bibliography"/>
        <w:rPr>
          <w:ins w:id="378" w:author="Microsoft Office User" w:date="2018-01-13T20:03:00Z"/>
          <w:rFonts w:ascii="Times New Roman" w:eastAsia="Times New Roman" w:hAnsi="Times New Roman" w:cs="Times New Roman"/>
        </w:rPr>
        <w:pPrChange w:id="379" w:author="Microsoft Office User" w:date="2018-01-13T20:03:00Z">
          <w:pPr>
            <w:widowControl w:val="0"/>
            <w:autoSpaceDE w:val="0"/>
            <w:autoSpaceDN w:val="0"/>
            <w:adjustRightInd w:val="0"/>
          </w:pPr>
        </w:pPrChange>
      </w:pPr>
      <w:ins w:id="380" w:author="Microsoft Office User" w:date="2018-01-13T20:03:00Z">
        <w:r w:rsidRPr="00161D89">
          <w:rPr>
            <w:rFonts w:ascii="Times New Roman" w:eastAsia="Times New Roman" w:hAnsi="Times New Roman" w:cs="Times New Roman"/>
          </w:rPr>
          <w:t xml:space="preserve">Mace, Pamela M. 2001. “A New Role for MSY in Single-Species and Ecosystem Approaches to Fisheries Stock Assessment and Management.”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2 (1):2–32.</w:t>
        </w:r>
      </w:ins>
    </w:p>
    <w:p w14:paraId="6D37A94A" w14:textId="77777777" w:rsidR="00161D89" w:rsidRPr="00161D89" w:rsidRDefault="00161D89" w:rsidP="00161D89">
      <w:pPr>
        <w:pStyle w:val="Bibliography"/>
        <w:rPr>
          <w:ins w:id="381" w:author="Microsoft Office User" w:date="2018-01-13T20:03:00Z"/>
          <w:rFonts w:ascii="Times New Roman" w:eastAsia="Times New Roman" w:hAnsi="Times New Roman" w:cs="Times New Roman"/>
        </w:rPr>
        <w:pPrChange w:id="382" w:author="Microsoft Office User" w:date="2018-01-13T20:03:00Z">
          <w:pPr>
            <w:widowControl w:val="0"/>
            <w:autoSpaceDE w:val="0"/>
            <w:autoSpaceDN w:val="0"/>
            <w:adjustRightInd w:val="0"/>
          </w:pPr>
        </w:pPrChange>
      </w:pPr>
      <w:ins w:id="383" w:author="Microsoft Office User" w:date="2018-01-13T20:03:00Z">
        <w:r w:rsidRPr="00161D89">
          <w:rPr>
            <w:rFonts w:ascii="Times New Roman" w:eastAsia="Times New Roman" w:hAnsi="Times New Roman" w:cs="Times New Roman"/>
          </w:rPr>
          <w:t xml:space="preserve">Marine Strategy Framework Directive. 2008. “Directive 2008/56/EC of the European Parliament and of the Council of 17 June 2008 Establishing a Framework for Community Action in the Field of Marine Environmental Policy.” </w:t>
        </w:r>
        <w:r w:rsidRPr="00161D89">
          <w:rPr>
            <w:rFonts w:ascii="Times New Roman" w:eastAsia="Times New Roman" w:hAnsi="Times New Roman" w:cs="Times New Roman"/>
            <w:i/>
            <w:iCs/>
          </w:rPr>
          <w:t>Official Journal of the European Union L</w:t>
        </w:r>
        <w:r w:rsidRPr="00161D89">
          <w:rPr>
            <w:rFonts w:ascii="Times New Roman" w:eastAsia="Times New Roman" w:hAnsi="Times New Roman" w:cs="Times New Roman"/>
          </w:rPr>
          <w:t xml:space="preserve"> 164:19–40.</w:t>
        </w:r>
      </w:ins>
    </w:p>
    <w:p w14:paraId="0B665E31" w14:textId="77777777" w:rsidR="00161D89" w:rsidRPr="00161D89" w:rsidRDefault="00161D89" w:rsidP="00161D89">
      <w:pPr>
        <w:pStyle w:val="Bibliography"/>
        <w:rPr>
          <w:ins w:id="384" w:author="Microsoft Office User" w:date="2018-01-13T20:03:00Z"/>
          <w:rFonts w:ascii="Times New Roman" w:eastAsia="Times New Roman" w:hAnsi="Times New Roman" w:cs="Times New Roman"/>
        </w:rPr>
        <w:pPrChange w:id="385" w:author="Microsoft Office User" w:date="2018-01-13T20:03:00Z">
          <w:pPr>
            <w:widowControl w:val="0"/>
            <w:autoSpaceDE w:val="0"/>
            <w:autoSpaceDN w:val="0"/>
            <w:adjustRightInd w:val="0"/>
          </w:pPr>
        </w:pPrChange>
      </w:pPr>
      <w:ins w:id="386" w:author="Microsoft Office User" w:date="2018-01-13T20:03:00Z">
        <w:r w:rsidRPr="00161D89">
          <w:rPr>
            <w:rFonts w:ascii="Times New Roman" w:eastAsia="Times New Roman" w:hAnsi="Times New Roman" w:cs="Times New Roman"/>
          </w:rPr>
          <w:t xml:space="preserve">Maunder, M.N., and G. M. Watters. 2003. “A General Framework for Integrating Environmental Time Series into Stock Assessment Models: Model Descriptions, Simulation Testing and Example.” </w:t>
        </w:r>
        <w:r w:rsidRPr="00161D89">
          <w:rPr>
            <w:rFonts w:ascii="Times New Roman" w:eastAsia="Times New Roman" w:hAnsi="Times New Roman" w:cs="Times New Roman"/>
            <w:i/>
            <w:iCs/>
          </w:rPr>
          <w:t>Fisheries Bulletin</w:t>
        </w:r>
        <w:r w:rsidRPr="00161D89">
          <w:rPr>
            <w:rFonts w:ascii="Times New Roman" w:eastAsia="Times New Roman" w:hAnsi="Times New Roman" w:cs="Times New Roman"/>
          </w:rPr>
          <w:t xml:space="preserve"> 101:89–99.</w:t>
        </w:r>
      </w:ins>
    </w:p>
    <w:p w14:paraId="71383D43" w14:textId="77777777" w:rsidR="00161D89" w:rsidRPr="00161D89" w:rsidRDefault="00161D89" w:rsidP="00161D89">
      <w:pPr>
        <w:pStyle w:val="Bibliography"/>
        <w:rPr>
          <w:ins w:id="387" w:author="Microsoft Office User" w:date="2018-01-13T20:03:00Z"/>
          <w:rFonts w:ascii="Times New Roman" w:eastAsia="Times New Roman" w:hAnsi="Times New Roman" w:cs="Times New Roman"/>
        </w:rPr>
        <w:pPrChange w:id="388" w:author="Microsoft Office User" w:date="2018-01-13T20:03:00Z">
          <w:pPr>
            <w:widowControl w:val="0"/>
            <w:autoSpaceDE w:val="0"/>
            <w:autoSpaceDN w:val="0"/>
            <w:adjustRightInd w:val="0"/>
          </w:pPr>
        </w:pPrChange>
      </w:pPr>
      <w:proofErr w:type="spellStart"/>
      <w:ins w:id="389" w:author="Microsoft Office User" w:date="2018-01-13T20:03:00Z">
        <w:r w:rsidRPr="00161D89">
          <w:rPr>
            <w:rFonts w:ascii="Times New Roman" w:eastAsia="Times New Roman" w:hAnsi="Times New Roman" w:cs="Times New Roman"/>
          </w:rPr>
          <w:t>Methot</w:t>
        </w:r>
        <w:proofErr w:type="spellEnd"/>
        <w:r w:rsidRPr="00161D89">
          <w:rPr>
            <w:rFonts w:ascii="Times New Roman" w:eastAsia="Times New Roman" w:hAnsi="Times New Roman" w:cs="Times New Roman"/>
          </w:rPr>
          <w:t xml:space="preserve">, Richard D., and </w:t>
        </w:r>
        <w:proofErr w:type="spellStart"/>
        <w:r w:rsidRPr="00161D89">
          <w:rPr>
            <w:rFonts w:ascii="Times New Roman" w:eastAsia="Times New Roman" w:hAnsi="Times New Roman" w:cs="Times New Roman"/>
          </w:rPr>
          <w:t>Chantell</w:t>
        </w:r>
        <w:proofErr w:type="spellEnd"/>
        <w:r w:rsidRPr="00161D89">
          <w:rPr>
            <w:rFonts w:ascii="Times New Roman" w:eastAsia="Times New Roman" w:hAnsi="Times New Roman" w:cs="Times New Roman"/>
          </w:rPr>
          <w:t xml:space="preserve"> R. Wetzel. 2013. “Stock Synthesis: A Biological and Statistical Framework for Fish Stock Assessment and Fishery Management.” </w:t>
        </w:r>
        <w:r w:rsidRPr="00161D89">
          <w:rPr>
            <w:rFonts w:ascii="Times New Roman" w:eastAsia="Times New Roman" w:hAnsi="Times New Roman" w:cs="Times New Roman"/>
            <w:i/>
            <w:iCs/>
          </w:rPr>
          <w:t>Fisheries Research</w:t>
        </w:r>
        <w:r w:rsidRPr="00161D89">
          <w:rPr>
            <w:rFonts w:ascii="Times New Roman" w:eastAsia="Times New Roman" w:hAnsi="Times New Roman" w:cs="Times New Roman"/>
          </w:rPr>
          <w:t xml:space="preserve"> 142:86–99.</w:t>
        </w:r>
      </w:ins>
    </w:p>
    <w:p w14:paraId="15932DC7" w14:textId="77777777" w:rsidR="00161D89" w:rsidRPr="00161D89" w:rsidRDefault="00161D89" w:rsidP="00161D89">
      <w:pPr>
        <w:pStyle w:val="Bibliography"/>
        <w:rPr>
          <w:ins w:id="390" w:author="Microsoft Office User" w:date="2018-01-13T20:03:00Z"/>
          <w:rFonts w:ascii="Times New Roman" w:eastAsia="Times New Roman" w:hAnsi="Times New Roman" w:cs="Times New Roman"/>
        </w:rPr>
        <w:pPrChange w:id="391" w:author="Microsoft Office User" w:date="2018-01-13T20:03:00Z">
          <w:pPr>
            <w:widowControl w:val="0"/>
            <w:autoSpaceDE w:val="0"/>
            <w:autoSpaceDN w:val="0"/>
            <w:adjustRightInd w:val="0"/>
          </w:pPr>
        </w:pPrChange>
      </w:pPr>
      <w:ins w:id="392" w:author="Microsoft Office User" w:date="2018-01-13T20:03:00Z">
        <w:r w:rsidRPr="00161D89">
          <w:rPr>
            <w:rFonts w:ascii="Times New Roman" w:eastAsia="Times New Roman" w:hAnsi="Times New Roman" w:cs="Times New Roman"/>
          </w:rPr>
          <w:t xml:space="preserve">Myers, Ransom A. 1998. “When Do Environment–recruitment Correlations Work?” </w:t>
        </w:r>
        <w:r w:rsidRPr="00161D89">
          <w:rPr>
            <w:rFonts w:ascii="Times New Roman" w:eastAsia="Times New Roman" w:hAnsi="Times New Roman" w:cs="Times New Roman"/>
            <w:i/>
            <w:iCs/>
          </w:rPr>
          <w:t>Reviews in Fish Biology and Fisheries</w:t>
        </w:r>
        <w:r w:rsidRPr="00161D89">
          <w:rPr>
            <w:rFonts w:ascii="Times New Roman" w:eastAsia="Times New Roman" w:hAnsi="Times New Roman" w:cs="Times New Roman"/>
          </w:rPr>
          <w:t xml:space="preserve"> 8 (3):285–305. https://doi.org/10.1023/a:1008828730759.</w:t>
        </w:r>
      </w:ins>
    </w:p>
    <w:p w14:paraId="4A4FD747" w14:textId="77777777" w:rsidR="00161D89" w:rsidRPr="00161D89" w:rsidRDefault="00161D89" w:rsidP="00161D89">
      <w:pPr>
        <w:pStyle w:val="Bibliography"/>
        <w:rPr>
          <w:ins w:id="393" w:author="Microsoft Office User" w:date="2018-01-13T20:03:00Z"/>
          <w:rFonts w:ascii="Times New Roman" w:eastAsia="Times New Roman" w:hAnsi="Times New Roman" w:cs="Times New Roman"/>
        </w:rPr>
        <w:pPrChange w:id="394" w:author="Microsoft Office User" w:date="2018-01-13T20:03:00Z">
          <w:pPr>
            <w:widowControl w:val="0"/>
            <w:autoSpaceDE w:val="0"/>
            <w:autoSpaceDN w:val="0"/>
            <w:adjustRightInd w:val="0"/>
          </w:pPr>
        </w:pPrChange>
      </w:pPr>
      <w:ins w:id="395" w:author="Microsoft Office User" w:date="2018-01-13T20:03:00Z">
        <w:r w:rsidRPr="00161D89">
          <w:rPr>
            <w:rFonts w:ascii="Times New Roman" w:eastAsia="Times New Roman" w:hAnsi="Times New Roman" w:cs="Times New Roman"/>
          </w:rPr>
          <w:t>NOAA. 2016. “NOAA Fisheries Ecosystem-Based Fisheries Management Road Map.” https://www.st.nmfs.noaa.gov/ecosystems/ebfm/creating-an-ebfm-management-policy.</w:t>
        </w:r>
      </w:ins>
    </w:p>
    <w:p w14:paraId="74028A2B" w14:textId="77777777" w:rsidR="00161D89" w:rsidRPr="00161D89" w:rsidRDefault="00161D89" w:rsidP="00161D89">
      <w:pPr>
        <w:pStyle w:val="Bibliography"/>
        <w:rPr>
          <w:ins w:id="396" w:author="Microsoft Office User" w:date="2018-01-13T20:03:00Z"/>
          <w:rFonts w:ascii="Times New Roman" w:eastAsia="Times New Roman" w:hAnsi="Times New Roman" w:cs="Times New Roman"/>
        </w:rPr>
        <w:pPrChange w:id="397" w:author="Microsoft Office User" w:date="2018-01-13T20:03:00Z">
          <w:pPr>
            <w:widowControl w:val="0"/>
            <w:autoSpaceDE w:val="0"/>
            <w:autoSpaceDN w:val="0"/>
            <w:adjustRightInd w:val="0"/>
          </w:pPr>
        </w:pPrChange>
      </w:pPr>
      <w:ins w:id="398" w:author="Microsoft Office User" w:date="2018-01-13T20:03:00Z">
        <w:r w:rsidRPr="00161D89">
          <w:rPr>
            <w:rFonts w:ascii="Times New Roman" w:eastAsia="Times New Roman" w:hAnsi="Times New Roman" w:cs="Times New Roman"/>
          </w:rPr>
          <w:lastRenderedPageBreak/>
          <w:t xml:space="preserve">Olsson, P., C. </w:t>
        </w:r>
        <w:proofErr w:type="spellStart"/>
        <w:r w:rsidRPr="00161D89">
          <w:rPr>
            <w:rFonts w:ascii="Times New Roman" w:eastAsia="Times New Roman" w:hAnsi="Times New Roman" w:cs="Times New Roman"/>
          </w:rPr>
          <w:t>Folke</w:t>
        </w:r>
        <w:proofErr w:type="spellEnd"/>
        <w:r w:rsidRPr="00161D89">
          <w:rPr>
            <w:rFonts w:ascii="Times New Roman" w:eastAsia="Times New Roman" w:hAnsi="Times New Roman" w:cs="Times New Roman"/>
          </w:rPr>
          <w:t xml:space="preserve">, and T.P. Hughes. 2008. “Navigating the Transition to </w:t>
        </w:r>
        <w:proofErr w:type="spellStart"/>
        <w:r w:rsidRPr="00161D89">
          <w:rPr>
            <w:rFonts w:ascii="Times New Roman" w:eastAsia="Times New Roman" w:hAnsi="Times New Roman" w:cs="Times New Roman"/>
          </w:rPr>
          <w:t>Ecystem</w:t>
        </w:r>
        <w:proofErr w:type="spellEnd"/>
        <w:r w:rsidRPr="00161D89">
          <w:rPr>
            <w:rFonts w:ascii="Times New Roman" w:eastAsia="Times New Roman" w:hAnsi="Times New Roman" w:cs="Times New Roman"/>
          </w:rPr>
          <w:t xml:space="preserve">-Based Management of the Great Barrier Reef, Australia.” </w:t>
        </w:r>
        <w:r w:rsidRPr="00161D89">
          <w:rPr>
            <w:rFonts w:ascii="Times New Roman" w:eastAsia="Times New Roman" w:hAnsi="Times New Roman" w:cs="Times New Roman"/>
            <w:i/>
            <w:iCs/>
          </w:rPr>
          <w:t>Proceedings of the National Academy of Science of the United States of America</w:t>
        </w:r>
        <w:r w:rsidRPr="00161D89">
          <w:rPr>
            <w:rFonts w:ascii="Times New Roman" w:eastAsia="Times New Roman" w:hAnsi="Times New Roman" w:cs="Times New Roman"/>
          </w:rPr>
          <w:t xml:space="preserve"> 105:9489–94.</w:t>
        </w:r>
      </w:ins>
    </w:p>
    <w:p w14:paraId="207B897C" w14:textId="77777777" w:rsidR="00161D89" w:rsidRPr="00161D89" w:rsidRDefault="00161D89" w:rsidP="00161D89">
      <w:pPr>
        <w:pStyle w:val="Bibliography"/>
        <w:rPr>
          <w:ins w:id="399" w:author="Microsoft Office User" w:date="2018-01-13T20:03:00Z"/>
          <w:rFonts w:ascii="Times New Roman" w:eastAsia="Times New Roman" w:hAnsi="Times New Roman" w:cs="Times New Roman"/>
        </w:rPr>
        <w:pPrChange w:id="400" w:author="Microsoft Office User" w:date="2018-01-13T20:03:00Z">
          <w:pPr>
            <w:widowControl w:val="0"/>
            <w:autoSpaceDE w:val="0"/>
            <w:autoSpaceDN w:val="0"/>
            <w:adjustRightInd w:val="0"/>
          </w:pPr>
        </w:pPrChange>
      </w:pPr>
      <w:ins w:id="401" w:author="Microsoft Office User" w:date="2018-01-13T20:03:00Z">
        <w:r w:rsidRPr="00161D89">
          <w:rPr>
            <w:rFonts w:ascii="Times New Roman" w:eastAsia="Times New Roman" w:hAnsi="Times New Roman" w:cs="Times New Roman"/>
          </w:rPr>
          <w:t xml:space="preserve">Patrick, Wesley S., and Jason S. Link. 2015a. “Myths That Continue to Impede Progress in Ecosystem-Based Fisheries Management.” </w:t>
        </w:r>
        <w:r w:rsidRPr="00161D89">
          <w:rPr>
            <w:rFonts w:ascii="Times New Roman" w:eastAsia="Times New Roman" w:hAnsi="Times New Roman" w:cs="Times New Roman"/>
            <w:i/>
            <w:iCs/>
          </w:rPr>
          <w:t>Fisheries</w:t>
        </w:r>
        <w:r w:rsidRPr="00161D89">
          <w:rPr>
            <w:rFonts w:ascii="Times New Roman" w:eastAsia="Times New Roman" w:hAnsi="Times New Roman" w:cs="Times New Roman"/>
          </w:rPr>
          <w:t xml:space="preserve"> 40 (4):155–160.</w:t>
        </w:r>
      </w:ins>
    </w:p>
    <w:p w14:paraId="3E56293F" w14:textId="77777777" w:rsidR="00161D89" w:rsidRPr="00161D89" w:rsidRDefault="00161D89" w:rsidP="00161D89">
      <w:pPr>
        <w:pStyle w:val="Bibliography"/>
        <w:rPr>
          <w:ins w:id="402" w:author="Microsoft Office User" w:date="2018-01-13T20:03:00Z"/>
          <w:rFonts w:ascii="Times New Roman" w:eastAsia="Times New Roman" w:hAnsi="Times New Roman" w:cs="Times New Roman"/>
        </w:rPr>
        <w:pPrChange w:id="403" w:author="Microsoft Office User" w:date="2018-01-13T20:03:00Z">
          <w:pPr>
            <w:widowControl w:val="0"/>
            <w:autoSpaceDE w:val="0"/>
            <w:autoSpaceDN w:val="0"/>
            <w:adjustRightInd w:val="0"/>
          </w:pPr>
        </w:pPrChange>
      </w:pPr>
      <w:ins w:id="404" w:author="Microsoft Office User" w:date="2018-01-13T20:03:00Z">
        <w:r w:rsidRPr="00161D89">
          <w:rPr>
            <w:rFonts w:ascii="Times New Roman" w:eastAsia="Times New Roman" w:hAnsi="Times New Roman" w:cs="Times New Roman"/>
          </w:rPr>
          <w:t xml:space="preserve">———. 2015b. “Hidden in Plain Sight: Using Optimum Yield as a Policy Framework to Operationalize Ecosystem-Based Fisheries Management.”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62 (December):74–81. https://doi.org/10.1016/j.marpol.2015.08.014.</w:t>
        </w:r>
      </w:ins>
    </w:p>
    <w:p w14:paraId="0A792F81" w14:textId="77777777" w:rsidR="00161D89" w:rsidRPr="00161D89" w:rsidRDefault="00161D89" w:rsidP="00161D89">
      <w:pPr>
        <w:pStyle w:val="Bibliography"/>
        <w:rPr>
          <w:ins w:id="405" w:author="Microsoft Office User" w:date="2018-01-13T20:03:00Z"/>
          <w:rFonts w:ascii="Times New Roman" w:eastAsia="Times New Roman" w:hAnsi="Times New Roman" w:cs="Times New Roman"/>
        </w:rPr>
        <w:pPrChange w:id="406" w:author="Microsoft Office User" w:date="2018-01-13T20:03:00Z">
          <w:pPr>
            <w:widowControl w:val="0"/>
            <w:autoSpaceDE w:val="0"/>
            <w:autoSpaceDN w:val="0"/>
            <w:adjustRightInd w:val="0"/>
          </w:pPr>
        </w:pPrChange>
      </w:pPr>
      <w:proofErr w:type="spellStart"/>
      <w:ins w:id="407" w:author="Microsoft Office User" w:date="2018-01-13T20:03:00Z">
        <w:r w:rsidRPr="00161D89">
          <w:rPr>
            <w:rFonts w:ascii="Times New Roman" w:eastAsia="Times New Roman" w:hAnsi="Times New Roman" w:cs="Times New Roman"/>
          </w:rPr>
          <w:t>Pikitch</w:t>
        </w:r>
        <w:proofErr w:type="spellEnd"/>
        <w:r w:rsidRPr="00161D89">
          <w:rPr>
            <w:rFonts w:ascii="Times New Roman" w:eastAsia="Times New Roman" w:hAnsi="Times New Roman" w:cs="Times New Roman"/>
          </w:rPr>
          <w:t xml:space="preserve">, E. K., P.D. </w:t>
        </w:r>
        <w:proofErr w:type="spellStart"/>
        <w:r w:rsidRPr="00161D89">
          <w:rPr>
            <w:rFonts w:ascii="Times New Roman" w:eastAsia="Times New Roman" w:hAnsi="Times New Roman" w:cs="Times New Roman"/>
          </w:rPr>
          <w:t>Boersma</w:t>
        </w:r>
        <w:proofErr w:type="spellEnd"/>
        <w:r w:rsidRPr="00161D89">
          <w:rPr>
            <w:rFonts w:ascii="Times New Roman" w:eastAsia="Times New Roman" w:hAnsi="Times New Roman" w:cs="Times New Roman"/>
          </w:rPr>
          <w:t xml:space="preserve">, I. L. Boyd, D. O. Conover, P. </w:t>
        </w:r>
        <w:proofErr w:type="spellStart"/>
        <w:r w:rsidRPr="00161D89">
          <w:rPr>
            <w:rFonts w:ascii="Times New Roman" w:eastAsia="Times New Roman" w:hAnsi="Times New Roman" w:cs="Times New Roman"/>
          </w:rPr>
          <w:t>Cury</w:t>
        </w:r>
        <w:proofErr w:type="spellEnd"/>
        <w:r w:rsidRPr="00161D89">
          <w:rPr>
            <w:rFonts w:ascii="Times New Roman" w:eastAsia="Times New Roman" w:hAnsi="Times New Roman" w:cs="Times New Roman"/>
          </w:rPr>
          <w:t xml:space="preserve">, T.E. Essington, S. S. </w:t>
        </w:r>
        <w:proofErr w:type="spellStart"/>
        <w:r w:rsidRPr="00161D89">
          <w:rPr>
            <w:rFonts w:ascii="Times New Roman" w:eastAsia="Times New Roman" w:hAnsi="Times New Roman" w:cs="Times New Roman"/>
          </w:rPr>
          <w:t>Heppell</w:t>
        </w:r>
        <w:proofErr w:type="spellEnd"/>
        <w:r w:rsidRPr="00161D89">
          <w:rPr>
            <w:rFonts w:ascii="Times New Roman" w:eastAsia="Times New Roman" w:hAnsi="Times New Roman" w:cs="Times New Roman"/>
          </w:rPr>
          <w:t xml:space="preserve">, et al. 2012. “Little Fish, Big Impact: Managing a Crucial Link in Ocean Food Webs.” Washington D.C.: </w:t>
        </w:r>
        <w:proofErr w:type="spellStart"/>
        <w:r w:rsidRPr="00161D89">
          <w:rPr>
            <w:rFonts w:ascii="Times New Roman" w:eastAsia="Times New Roman" w:hAnsi="Times New Roman" w:cs="Times New Roman"/>
          </w:rPr>
          <w:t>Lenfest</w:t>
        </w:r>
        <w:proofErr w:type="spellEnd"/>
        <w:r w:rsidRPr="00161D89">
          <w:rPr>
            <w:rFonts w:ascii="Times New Roman" w:eastAsia="Times New Roman" w:hAnsi="Times New Roman" w:cs="Times New Roman"/>
          </w:rPr>
          <w:t xml:space="preserve"> Ocean Program. http://www.oceanconservationsicence.org/foragefish.</w:t>
        </w:r>
      </w:ins>
    </w:p>
    <w:p w14:paraId="662024A1" w14:textId="77777777" w:rsidR="00161D89" w:rsidRPr="00161D89" w:rsidRDefault="00161D89" w:rsidP="00161D89">
      <w:pPr>
        <w:pStyle w:val="Bibliography"/>
        <w:rPr>
          <w:ins w:id="408" w:author="Microsoft Office User" w:date="2018-01-13T20:03:00Z"/>
          <w:rFonts w:ascii="Times New Roman" w:eastAsia="Times New Roman" w:hAnsi="Times New Roman" w:cs="Times New Roman"/>
        </w:rPr>
        <w:pPrChange w:id="409" w:author="Microsoft Office User" w:date="2018-01-13T20:03:00Z">
          <w:pPr>
            <w:widowControl w:val="0"/>
            <w:autoSpaceDE w:val="0"/>
            <w:autoSpaceDN w:val="0"/>
            <w:adjustRightInd w:val="0"/>
          </w:pPr>
        </w:pPrChange>
      </w:pPr>
      <w:ins w:id="410" w:author="Microsoft Office User" w:date="2018-01-13T20:03:00Z">
        <w:r w:rsidRPr="00161D89">
          <w:rPr>
            <w:rFonts w:ascii="Times New Roman" w:eastAsia="Times New Roman" w:hAnsi="Times New Roman" w:cs="Times New Roman"/>
          </w:rPr>
          <w:t xml:space="preserve">Pinsky, </w:t>
        </w:r>
        <w:proofErr w:type="spellStart"/>
        <w:r w:rsidRPr="00161D89">
          <w:rPr>
            <w:rFonts w:ascii="Times New Roman" w:eastAsia="Times New Roman" w:hAnsi="Times New Roman" w:cs="Times New Roman"/>
          </w:rPr>
          <w:t>Malin</w:t>
        </w:r>
        <w:proofErr w:type="spellEnd"/>
        <w:r w:rsidRPr="00161D89">
          <w:rPr>
            <w:rFonts w:ascii="Times New Roman" w:eastAsia="Times New Roman" w:hAnsi="Times New Roman" w:cs="Times New Roman"/>
          </w:rPr>
          <w:t xml:space="preserve"> L., and David Byler. 2015. “Fishing, Fast Growth and Climate Variability Increase the Risk of Collapse.” In </w:t>
        </w:r>
        <w:r w:rsidRPr="00161D89">
          <w:rPr>
            <w:rFonts w:ascii="Times New Roman" w:eastAsia="Times New Roman" w:hAnsi="Times New Roman" w:cs="Times New Roman"/>
            <w:i/>
            <w:iCs/>
          </w:rPr>
          <w:t>Proc. R. Soc. B</w:t>
        </w:r>
        <w:r w:rsidRPr="00161D89">
          <w:rPr>
            <w:rFonts w:ascii="Times New Roman" w:eastAsia="Times New Roman" w:hAnsi="Times New Roman" w:cs="Times New Roman"/>
          </w:rPr>
          <w:t>, 282:20151053. The Royal Society. http://rspb.royalsocietypublishing.org/content/282/1813/20151053.abstract.</w:t>
        </w:r>
      </w:ins>
    </w:p>
    <w:p w14:paraId="7A2A1A3D" w14:textId="77777777" w:rsidR="00161D89" w:rsidRPr="00161D89" w:rsidRDefault="00161D89" w:rsidP="00161D89">
      <w:pPr>
        <w:pStyle w:val="Bibliography"/>
        <w:rPr>
          <w:ins w:id="411" w:author="Microsoft Office User" w:date="2018-01-13T20:03:00Z"/>
          <w:rFonts w:ascii="Times New Roman" w:eastAsia="Times New Roman" w:hAnsi="Times New Roman" w:cs="Times New Roman"/>
        </w:rPr>
        <w:pPrChange w:id="412" w:author="Microsoft Office User" w:date="2018-01-13T20:03:00Z">
          <w:pPr>
            <w:widowControl w:val="0"/>
            <w:autoSpaceDE w:val="0"/>
            <w:autoSpaceDN w:val="0"/>
            <w:adjustRightInd w:val="0"/>
          </w:pPr>
        </w:pPrChange>
      </w:pPr>
      <w:ins w:id="413" w:author="Microsoft Office User" w:date="2018-01-13T20:03:00Z">
        <w:r w:rsidRPr="00161D89">
          <w:rPr>
            <w:rFonts w:ascii="Times New Roman" w:eastAsia="Times New Roman" w:hAnsi="Times New Roman" w:cs="Times New Roman"/>
          </w:rPr>
          <w:t xml:space="preserve">Pitcher, Tony J., Daniela </w:t>
        </w:r>
        <w:proofErr w:type="spellStart"/>
        <w:r w:rsidRPr="00161D89">
          <w:rPr>
            <w:rFonts w:ascii="Times New Roman" w:eastAsia="Times New Roman" w:hAnsi="Times New Roman" w:cs="Times New Roman"/>
          </w:rPr>
          <w:t>Kalikoski</w:t>
        </w:r>
        <w:proofErr w:type="spellEnd"/>
        <w:r w:rsidRPr="00161D89">
          <w:rPr>
            <w:rFonts w:ascii="Times New Roman" w:eastAsia="Times New Roman" w:hAnsi="Times New Roman" w:cs="Times New Roman"/>
          </w:rPr>
          <w:t xml:space="preserve">, Katherine Short, </w:t>
        </w:r>
        <w:proofErr w:type="spellStart"/>
        <w:r w:rsidRPr="00161D89">
          <w:rPr>
            <w:rFonts w:ascii="Times New Roman" w:eastAsia="Times New Roman" w:hAnsi="Times New Roman" w:cs="Times New Roman"/>
          </w:rPr>
          <w:t>Divya</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Varkey</w:t>
        </w:r>
        <w:proofErr w:type="spellEnd"/>
        <w:r w:rsidRPr="00161D89">
          <w:rPr>
            <w:rFonts w:ascii="Times New Roman" w:eastAsia="Times New Roman" w:hAnsi="Times New Roman" w:cs="Times New Roman"/>
          </w:rPr>
          <w:t xml:space="preserve">, and </w:t>
        </w:r>
        <w:proofErr w:type="spellStart"/>
        <w:r w:rsidRPr="00161D89">
          <w:rPr>
            <w:rFonts w:ascii="Times New Roman" w:eastAsia="Times New Roman" w:hAnsi="Times New Roman" w:cs="Times New Roman"/>
          </w:rPr>
          <w:t>Ganapathiraju</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Pramod</w:t>
        </w:r>
        <w:proofErr w:type="spellEnd"/>
        <w:r w:rsidRPr="00161D89">
          <w:rPr>
            <w:rFonts w:ascii="Times New Roman" w:eastAsia="Times New Roman" w:hAnsi="Times New Roman" w:cs="Times New Roman"/>
          </w:rPr>
          <w:t xml:space="preserve">. 2009. “An Evaluation of Progress in Implementing Ecosystem-Based Management of Fisheries in 33 Countries.”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33 (2):223–232.</w:t>
        </w:r>
      </w:ins>
    </w:p>
    <w:p w14:paraId="3C3D89A0" w14:textId="77777777" w:rsidR="00161D89" w:rsidRPr="00161D89" w:rsidRDefault="00161D89" w:rsidP="00161D89">
      <w:pPr>
        <w:pStyle w:val="Bibliography"/>
        <w:rPr>
          <w:ins w:id="414" w:author="Microsoft Office User" w:date="2018-01-13T20:03:00Z"/>
          <w:rFonts w:ascii="Times New Roman" w:eastAsia="Times New Roman" w:hAnsi="Times New Roman" w:cs="Times New Roman"/>
        </w:rPr>
        <w:pPrChange w:id="415" w:author="Microsoft Office User" w:date="2018-01-13T20:03:00Z">
          <w:pPr>
            <w:widowControl w:val="0"/>
            <w:autoSpaceDE w:val="0"/>
            <w:autoSpaceDN w:val="0"/>
            <w:adjustRightInd w:val="0"/>
          </w:pPr>
        </w:pPrChange>
      </w:pPr>
      <w:ins w:id="416" w:author="Microsoft Office User" w:date="2018-01-13T20:03:00Z">
        <w:r w:rsidRPr="00161D89">
          <w:rPr>
            <w:rFonts w:ascii="Times New Roman" w:eastAsia="Times New Roman" w:hAnsi="Times New Roman" w:cs="Times New Roman"/>
          </w:rPr>
          <w:t xml:space="preserve">Punt, André E., Teresa </w:t>
        </w:r>
        <w:proofErr w:type="spellStart"/>
        <w:r w:rsidRPr="00161D89">
          <w:rPr>
            <w:rFonts w:ascii="Times New Roman" w:eastAsia="Times New Roman" w:hAnsi="Times New Roman" w:cs="Times New Roman"/>
          </w:rPr>
          <w:t>A’mar</w:t>
        </w:r>
        <w:proofErr w:type="spellEnd"/>
        <w:r w:rsidRPr="00161D89">
          <w:rPr>
            <w:rFonts w:ascii="Times New Roman" w:eastAsia="Times New Roman" w:hAnsi="Times New Roman" w:cs="Times New Roman"/>
          </w:rPr>
          <w:t xml:space="preserve">, Nicholas A. Bond, Douglas S. Butterworth, </w:t>
        </w:r>
        <w:proofErr w:type="spellStart"/>
        <w:r w:rsidRPr="00161D89">
          <w:rPr>
            <w:rFonts w:ascii="Times New Roman" w:eastAsia="Times New Roman" w:hAnsi="Times New Roman" w:cs="Times New Roman"/>
          </w:rPr>
          <w:t>Carryn</w:t>
        </w:r>
        <w:proofErr w:type="spellEnd"/>
        <w:r w:rsidRPr="00161D89">
          <w:rPr>
            <w:rFonts w:ascii="Times New Roman" w:eastAsia="Times New Roman" w:hAnsi="Times New Roman" w:cs="Times New Roman"/>
          </w:rPr>
          <w:t xml:space="preserve"> L. de Moor, José AA De Oliveira, Melissa A. </w:t>
        </w:r>
        <w:proofErr w:type="spellStart"/>
        <w:r w:rsidRPr="00161D89">
          <w:rPr>
            <w:rFonts w:ascii="Times New Roman" w:eastAsia="Times New Roman" w:hAnsi="Times New Roman" w:cs="Times New Roman"/>
          </w:rPr>
          <w:t>Haltuch</w:t>
        </w:r>
        <w:proofErr w:type="spellEnd"/>
        <w:r w:rsidRPr="00161D89">
          <w:rPr>
            <w:rFonts w:ascii="Times New Roman" w:eastAsia="Times New Roman" w:hAnsi="Times New Roman" w:cs="Times New Roman"/>
          </w:rPr>
          <w:t xml:space="preserve">, Anne B. Hollowed, and Cody </w:t>
        </w:r>
        <w:proofErr w:type="spellStart"/>
        <w:r w:rsidRPr="00161D89">
          <w:rPr>
            <w:rFonts w:ascii="Times New Roman" w:eastAsia="Times New Roman" w:hAnsi="Times New Roman" w:cs="Times New Roman"/>
          </w:rPr>
          <w:t>Szuwalski</w:t>
        </w:r>
        <w:proofErr w:type="spellEnd"/>
        <w:r w:rsidRPr="00161D89">
          <w:rPr>
            <w:rFonts w:ascii="Times New Roman" w:eastAsia="Times New Roman" w:hAnsi="Times New Roman" w:cs="Times New Roman"/>
          </w:rPr>
          <w:t xml:space="preserve">. 2014. “Fisheries Management under Climate and Environmental Uncertainty: Control Rules and Performance Simulation.” </w:t>
        </w:r>
        <w:r w:rsidRPr="00161D89">
          <w:rPr>
            <w:rFonts w:ascii="Times New Roman" w:eastAsia="Times New Roman" w:hAnsi="Times New Roman" w:cs="Times New Roman"/>
            <w:i/>
            <w:iCs/>
          </w:rPr>
          <w:t xml:space="preserve">ICES Journal of Marine Science: Journal Du </w:t>
        </w:r>
        <w:proofErr w:type="spellStart"/>
        <w:r w:rsidRPr="00161D89">
          <w:rPr>
            <w:rFonts w:ascii="Times New Roman" w:eastAsia="Times New Roman" w:hAnsi="Times New Roman" w:cs="Times New Roman"/>
            <w:i/>
            <w:iCs/>
          </w:rPr>
          <w:t>Conseil</w:t>
        </w:r>
        <w:proofErr w:type="spellEnd"/>
        <w:r w:rsidRPr="00161D89">
          <w:rPr>
            <w:rFonts w:ascii="Times New Roman" w:eastAsia="Times New Roman" w:hAnsi="Times New Roman" w:cs="Times New Roman"/>
          </w:rPr>
          <w:t xml:space="preserve"> 71 (8):2208–2220.</w:t>
        </w:r>
      </w:ins>
    </w:p>
    <w:p w14:paraId="1FD59585" w14:textId="77777777" w:rsidR="00161D89" w:rsidRPr="00161D89" w:rsidRDefault="00161D89" w:rsidP="00161D89">
      <w:pPr>
        <w:pStyle w:val="Bibliography"/>
        <w:rPr>
          <w:ins w:id="417" w:author="Microsoft Office User" w:date="2018-01-13T20:03:00Z"/>
          <w:rFonts w:ascii="Times New Roman" w:eastAsia="Times New Roman" w:hAnsi="Times New Roman" w:cs="Times New Roman"/>
        </w:rPr>
        <w:pPrChange w:id="418" w:author="Microsoft Office User" w:date="2018-01-13T20:03:00Z">
          <w:pPr>
            <w:widowControl w:val="0"/>
            <w:autoSpaceDE w:val="0"/>
            <w:autoSpaceDN w:val="0"/>
            <w:adjustRightInd w:val="0"/>
          </w:pPr>
        </w:pPrChange>
      </w:pPr>
      <w:proofErr w:type="spellStart"/>
      <w:ins w:id="419" w:author="Microsoft Office User" w:date="2018-01-13T20:03:00Z">
        <w:r w:rsidRPr="00161D89">
          <w:rPr>
            <w:rFonts w:ascii="Times New Roman" w:eastAsia="Times New Roman" w:hAnsi="Times New Roman" w:cs="Times New Roman"/>
          </w:rPr>
          <w:t>Rasulzada</w:t>
        </w:r>
        <w:proofErr w:type="spellEnd"/>
        <w:r w:rsidRPr="00161D89">
          <w:rPr>
            <w:rFonts w:ascii="Times New Roman" w:eastAsia="Times New Roman" w:hAnsi="Times New Roman" w:cs="Times New Roman"/>
          </w:rPr>
          <w:t xml:space="preserve">, Farida. 2014. “Creativity at Work and Its Relation to Well-Being.” </w:t>
        </w:r>
        <w:r w:rsidRPr="00161D89">
          <w:rPr>
            <w:rFonts w:ascii="Times New Roman" w:eastAsia="Times New Roman" w:hAnsi="Times New Roman" w:cs="Times New Roman"/>
            <w:i/>
            <w:iCs/>
          </w:rPr>
          <w:t>Creativity Research: An Interdisciplinary and Multidisciplinary Research Handbook</w:t>
        </w:r>
        <w:r w:rsidRPr="00161D89">
          <w:rPr>
            <w:rFonts w:ascii="Times New Roman" w:eastAsia="Times New Roman" w:hAnsi="Times New Roman" w:cs="Times New Roman"/>
          </w:rPr>
          <w:t>, 171–190.</w:t>
        </w:r>
      </w:ins>
    </w:p>
    <w:p w14:paraId="5FD5D35A" w14:textId="77777777" w:rsidR="00161D89" w:rsidRPr="00161D89" w:rsidRDefault="00161D89" w:rsidP="00161D89">
      <w:pPr>
        <w:pStyle w:val="Bibliography"/>
        <w:rPr>
          <w:ins w:id="420" w:author="Microsoft Office User" w:date="2018-01-13T20:03:00Z"/>
          <w:rFonts w:ascii="Times New Roman" w:eastAsia="Times New Roman" w:hAnsi="Times New Roman" w:cs="Times New Roman"/>
        </w:rPr>
        <w:pPrChange w:id="421" w:author="Microsoft Office User" w:date="2018-01-13T20:03:00Z">
          <w:pPr>
            <w:widowControl w:val="0"/>
            <w:autoSpaceDE w:val="0"/>
            <w:autoSpaceDN w:val="0"/>
            <w:adjustRightInd w:val="0"/>
          </w:pPr>
        </w:pPrChange>
      </w:pPr>
      <w:proofErr w:type="spellStart"/>
      <w:ins w:id="422" w:author="Microsoft Office User" w:date="2018-01-13T20:03:00Z">
        <w:r w:rsidRPr="00161D89">
          <w:rPr>
            <w:rFonts w:ascii="Times New Roman" w:eastAsia="Times New Roman" w:hAnsi="Times New Roman" w:cs="Times New Roman"/>
          </w:rPr>
          <w:t>Skern-Mauritzen</w:t>
        </w:r>
        <w:proofErr w:type="spellEnd"/>
        <w:r w:rsidRPr="00161D89">
          <w:rPr>
            <w:rFonts w:ascii="Times New Roman" w:eastAsia="Times New Roman" w:hAnsi="Times New Roman" w:cs="Times New Roman"/>
          </w:rPr>
          <w:t xml:space="preserve">, Mette, </w:t>
        </w:r>
        <w:proofErr w:type="spellStart"/>
        <w:r w:rsidRPr="00161D89">
          <w:rPr>
            <w:rFonts w:ascii="Times New Roman" w:eastAsia="Times New Roman" w:hAnsi="Times New Roman" w:cs="Times New Roman"/>
          </w:rPr>
          <w:t>Geir</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Ottersen</w:t>
        </w:r>
        <w:proofErr w:type="spellEnd"/>
        <w:r w:rsidRPr="00161D89">
          <w:rPr>
            <w:rFonts w:ascii="Times New Roman" w:eastAsia="Times New Roman" w:hAnsi="Times New Roman" w:cs="Times New Roman"/>
          </w:rPr>
          <w:t xml:space="preserve">, Nils Olav </w:t>
        </w:r>
        <w:proofErr w:type="spellStart"/>
        <w:r w:rsidRPr="00161D89">
          <w:rPr>
            <w:rFonts w:ascii="Times New Roman" w:eastAsia="Times New Roman" w:hAnsi="Times New Roman" w:cs="Times New Roman"/>
          </w:rPr>
          <w:t>Handegard</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Geir</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Huse</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Gjert</w:t>
        </w:r>
        <w:proofErr w:type="spellEnd"/>
        <w:r w:rsidRPr="00161D89">
          <w:rPr>
            <w:rFonts w:ascii="Times New Roman" w:eastAsia="Times New Roman" w:hAnsi="Times New Roman" w:cs="Times New Roman"/>
          </w:rPr>
          <w:t xml:space="preserve"> E. </w:t>
        </w:r>
        <w:proofErr w:type="spellStart"/>
        <w:r w:rsidRPr="00161D89">
          <w:rPr>
            <w:rFonts w:ascii="Times New Roman" w:eastAsia="Times New Roman" w:hAnsi="Times New Roman" w:cs="Times New Roman"/>
          </w:rPr>
          <w:t>Dingsør</w:t>
        </w:r>
        <w:proofErr w:type="spellEnd"/>
        <w:r w:rsidRPr="00161D89">
          <w:rPr>
            <w:rFonts w:ascii="Times New Roman" w:eastAsia="Times New Roman" w:hAnsi="Times New Roman" w:cs="Times New Roman"/>
          </w:rPr>
          <w:t xml:space="preserve">, Nils C. </w:t>
        </w:r>
        <w:proofErr w:type="spellStart"/>
        <w:r w:rsidRPr="00161D89">
          <w:rPr>
            <w:rFonts w:ascii="Times New Roman" w:eastAsia="Times New Roman" w:hAnsi="Times New Roman" w:cs="Times New Roman"/>
          </w:rPr>
          <w:t>Stenseth</w:t>
        </w:r>
        <w:proofErr w:type="spellEnd"/>
        <w:r w:rsidRPr="00161D89">
          <w:rPr>
            <w:rFonts w:ascii="Times New Roman" w:eastAsia="Times New Roman" w:hAnsi="Times New Roman" w:cs="Times New Roman"/>
          </w:rPr>
          <w:t xml:space="preserve">, and Olav S. </w:t>
        </w:r>
        <w:proofErr w:type="spellStart"/>
        <w:r w:rsidRPr="00161D89">
          <w:rPr>
            <w:rFonts w:ascii="Times New Roman" w:eastAsia="Times New Roman" w:hAnsi="Times New Roman" w:cs="Times New Roman"/>
          </w:rPr>
          <w:t>Kjesbu</w:t>
        </w:r>
        <w:proofErr w:type="spellEnd"/>
        <w:r w:rsidRPr="00161D89">
          <w:rPr>
            <w:rFonts w:ascii="Times New Roman" w:eastAsia="Times New Roman" w:hAnsi="Times New Roman" w:cs="Times New Roman"/>
          </w:rPr>
          <w:t xml:space="preserve">. 2016. “Ecosystem Processes Are Rarely Included in Tactical Fisheries Management.”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17 (1):165–75. https://doi.org/10.1111/faf.12111.</w:t>
        </w:r>
      </w:ins>
    </w:p>
    <w:p w14:paraId="2919FAD7" w14:textId="77777777" w:rsidR="00161D89" w:rsidRPr="00161D89" w:rsidRDefault="00161D89" w:rsidP="00161D89">
      <w:pPr>
        <w:pStyle w:val="Bibliography"/>
        <w:rPr>
          <w:ins w:id="423" w:author="Microsoft Office User" w:date="2018-01-13T20:03:00Z"/>
          <w:rFonts w:ascii="Times New Roman" w:eastAsia="Times New Roman" w:hAnsi="Times New Roman" w:cs="Times New Roman"/>
        </w:rPr>
        <w:pPrChange w:id="424" w:author="Microsoft Office User" w:date="2018-01-13T20:03:00Z">
          <w:pPr>
            <w:widowControl w:val="0"/>
            <w:autoSpaceDE w:val="0"/>
            <w:autoSpaceDN w:val="0"/>
            <w:adjustRightInd w:val="0"/>
          </w:pPr>
        </w:pPrChange>
      </w:pPr>
      <w:ins w:id="425" w:author="Microsoft Office User" w:date="2018-01-13T20:03:00Z">
        <w:r w:rsidRPr="00161D89">
          <w:rPr>
            <w:rFonts w:ascii="Times New Roman" w:eastAsia="Times New Roman" w:hAnsi="Times New Roman" w:cs="Times New Roman"/>
          </w:rPr>
          <w:t xml:space="preserve">Smith, A. D., C. J. Brown, C. M. Bulman, E. A. Fulton, P. Johnson, I. C. Kaplan, H. Lozano-Montes, et al. 2011. “Impacts of Fishing Low-Trophic Level Species on Marine Ecosystems.” </w:t>
        </w:r>
        <w:r w:rsidRPr="00161D89">
          <w:rPr>
            <w:rFonts w:ascii="Times New Roman" w:eastAsia="Times New Roman" w:hAnsi="Times New Roman" w:cs="Times New Roman"/>
            <w:i/>
            <w:iCs/>
          </w:rPr>
          <w:t>Science</w:t>
        </w:r>
        <w:r w:rsidRPr="00161D89">
          <w:rPr>
            <w:rFonts w:ascii="Times New Roman" w:eastAsia="Times New Roman" w:hAnsi="Times New Roman" w:cs="Times New Roman"/>
          </w:rPr>
          <w:t xml:space="preserve"> 333 (6046):1147–50. https://doi.org/10.1126/science.1209395.</w:t>
        </w:r>
      </w:ins>
    </w:p>
    <w:p w14:paraId="64B8C718" w14:textId="77777777" w:rsidR="00161D89" w:rsidRPr="00161D89" w:rsidRDefault="00161D89" w:rsidP="00161D89">
      <w:pPr>
        <w:pStyle w:val="Bibliography"/>
        <w:rPr>
          <w:ins w:id="426" w:author="Microsoft Office User" w:date="2018-01-13T20:03:00Z"/>
          <w:rFonts w:ascii="Times New Roman" w:eastAsia="Times New Roman" w:hAnsi="Times New Roman" w:cs="Times New Roman"/>
        </w:rPr>
        <w:pPrChange w:id="427" w:author="Microsoft Office User" w:date="2018-01-13T20:03:00Z">
          <w:pPr>
            <w:widowControl w:val="0"/>
            <w:autoSpaceDE w:val="0"/>
            <w:autoSpaceDN w:val="0"/>
            <w:adjustRightInd w:val="0"/>
          </w:pPr>
        </w:pPrChange>
      </w:pPr>
      <w:proofErr w:type="spellStart"/>
      <w:ins w:id="428" w:author="Microsoft Office User" w:date="2018-01-13T20:03:00Z">
        <w:r w:rsidRPr="00161D89">
          <w:rPr>
            <w:rFonts w:ascii="Times New Roman" w:eastAsia="Times New Roman" w:hAnsi="Times New Roman" w:cs="Times New Roman"/>
          </w:rPr>
          <w:t>Tallis</w:t>
        </w:r>
        <w:proofErr w:type="spellEnd"/>
        <w:r w:rsidRPr="00161D89">
          <w:rPr>
            <w:rFonts w:ascii="Times New Roman" w:eastAsia="Times New Roman" w:hAnsi="Times New Roman" w:cs="Times New Roman"/>
          </w:rPr>
          <w:t xml:space="preserve">, Heather, Phillip S. Levin, Mary Ruckelshaus, Sarah E. Lester, Karen L. McLeod, David L. </w:t>
        </w:r>
        <w:proofErr w:type="spellStart"/>
        <w:r w:rsidRPr="00161D89">
          <w:rPr>
            <w:rFonts w:ascii="Times New Roman" w:eastAsia="Times New Roman" w:hAnsi="Times New Roman" w:cs="Times New Roman"/>
          </w:rPr>
          <w:t>Fluharty</w:t>
        </w:r>
        <w:proofErr w:type="spellEnd"/>
        <w:r w:rsidRPr="00161D89">
          <w:rPr>
            <w:rFonts w:ascii="Times New Roman" w:eastAsia="Times New Roman" w:hAnsi="Times New Roman" w:cs="Times New Roman"/>
          </w:rPr>
          <w:t xml:space="preserve">, and Benjamin S. Halpern. 2010. “The Many Faces of Ecosystem-Based Management: Making the Process Work Today in Real Places.”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34 (2):340–348.</w:t>
        </w:r>
      </w:ins>
    </w:p>
    <w:p w14:paraId="1FBADE61" w14:textId="77777777" w:rsidR="00161D89" w:rsidRPr="00161D89" w:rsidRDefault="00161D89" w:rsidP="00161D89">
      <w:pPr>
        <w:pStyle w:val="Bibliography"/>
        <w:rPr>
          <w:ins w:id="429" w:author="Microsoft Office User" w:date="2018-01-13T20:03:00Z"/>
          <w:rFonts w:ascii="Times New Roman" w:eastAsia="Times New Roman" w:hAnsi="Times New Roman" w:cs="Times New Roman"/>
        </w:rPr>
        <w:pPrChange w:id="430" w:author="Microsoft Office User" w:date="2018-01-13T20:03:00Z">
          <w:pPr>
            <w:widowControl w:val="0"/>
            <w:autoSpaceDE w:val="0"/>
            <w:autoSpaceDN w:val="0"/>
            <w:adjustRightInd w:val="0"/>
          </w:pPr>
        </w:pPrChange>
      </w:pPr>
      <w:ins w:id="431" w:author="Microsoft Office User" w:date="2018-01-13T20:03:00Z">
        <w:r w:rsidRPr="00161D89">
          <w:rPr>
            <w:rFonts w:ascii="Times New Roman" w:eastAsia="Times New Roman" w:hAnsi="Times New Roman" w:cs="Times New Roman"/>
          </w:rPr>
          <w:t xml:space="preserve">Young, C de, A Charles, and A </w:t>
        </w:r>
        <w:proofErr w:type="spellStart"/>
        <w:r w:rsidRPr="00161D89">
          <w:rPr>
            <w:rFonts w:ascii="Times New Roman" w:eastAsia="Times New Roman" w:hAnsi="Times New Roman" w:cs="Times New Roman"/>
          </w:rPr>
          <w:t>Hjort</w:t>
        </w:r>
        <w:proofErr w:type="spellEnd"/>
        <w:r w:rsidRPr="00161D89">
          <w:rPr>
            <w:rFonts w:ascii="Times New Roman" w:eastAsia="Times New Roman" w:hAnsi="Times New Roman" w:cs="Times New Roman"/>
          </w:rPr>
          <w:t>. 2008. “Human Dimensions of the Ecosystem Approach to Fisheries: An Overview of Context, Concepts, Tools and Methods.” 489. FAO Fisheries Technical Paper. Rome: FAO.</w:t>
        </w:r>
      </w:ins>
    </w:p>
    <w:p w14:paraId="5EF1EFFA" w14:textId="77777777" w:rsidR="00161D89" w:rsidRPr="00161D89" w:rsidRDefault="00161D89" w:rsidP="00161D89">
      <w:pPr>
        <w:pStyle w:val="Bibliography"/>
        <w:rPr>
          <w:ins w:id="432" w:author="Microsoft Office User" w:date="2018-01-13T20:03:00Z"/>
          <w:rFonts w:ascii="Times New Roman" w:eastAsia="Times New Roman" w:hAnsi="Times New Roman" w:cs="Times New Roman"/>
        </w:rPr>
        <w:pPrChange w:id="433" w:author="Microsoft Office User" w:date="2018-01-13T20:03:00Z">
          <w:pPr>
            <w:widowControl w:val="0"/>
            <w:autoSpaceDE w:val="0"/>
            <w:autoSpaceDN w:val="0"/>
            <w:adjustRightInd w:val="0"/>
          </w:pPr>
        </w:pPrChange>
      </w:pPr>
      <w:proofErr w:type="spellStart"/>
      <w:ins w:id="434" w:author="Microsoft Office User" w:date="2018-01-13T20:03:00Z">
        <w:r w:rsidRPr="00161D89">
          <w:rPr>
            <w:rFonts w:ascii="Times New Roman" w:eastAsia="Times New Roman" w:hAnsi="Times New Roman" w:cs="Times New Roman"/>
          </w:rPr>
          <w:t>Zador</w:t>
        </w:r>
        <w:proofErr w:type="spellEnd"/>
        <w:r w:rsidRPr="00161D89">
          <w:rPr>
            <w:rFonts w:ascii="Times New Roman" w:eastAsia="Times New Roman" w:hAnsi="Times New Roman" w:cs="Times New Roman"/>
          </w:rPr>
          <w:t xml:space="preserve">, Stephani G., Kirstin K. </w:t>
        </w:r>
        <w:proofErr w:type="spellStart"/>
        <w:r w:rsidRPr="00161D89">
          <w:rPr>
            <w:rFonts w:ascii="Times New Roman" w:eastAsia="Times New Roman" w:hAnsi="Times New Roman" w:cs="Times New Roman"/>
          </w:rPr>
          <w:t>Holsman</w:t>
        </w:r>
        <w:proofErr w:type="spellEnd"/>
        <w:r w:rsidRPr="00161D89">
          <w:rPr>
            <w:rFonts w:ascii="Times New Roman" w:eastAsia="Times New Roman" w:hAnsi="Times New Roman" w:cs="Times New Roman"/>
          </w:rPr>
          <w:t xml:space="preserve">, </w:t>
        </w:r>
        <w:proofErr w:type="spellStart"/>
        <w:r w:rsidRPr="00161D89">
          <w:rPr>
            <w:rFonts w:ascii="Times New Roman" w:eastAsia="Times New Roman" w:hAnsi="Times New Roman" w:cs="Times New Roman"/>
          </w:rPr>
          <w:t>Kerim</w:t>
        </w:r>
        <w:proofErr w:type="spellEnd"/>
        <w:r w:rsidRPr="00161D89">
          <w:rPr>
            <w:rFonts w:ascii="Times New Roman" w:eastAsia="Times New Roman" w:hAnsi="Times New Roman" w:cs="Times New Roman"/>
          </w:rPr>
          <w:t xml:space="preserve"> Y. Aydin, and Sarah K. </w:t>
        </w:r>
        <w:proofErr w:type="spellStart"/>
        <w:r w:rsidRPr="00161D89">
          <w:rPr>
            <w:rFonts w:ascii="Times New Roman" w:eastAsia="Times New Roman" w:hAnsi="Times New Roman" w:cs="Times New Roman"/>
          </w:rPr>
          <w:t>Gaichas</w:t>
        </w:r>
        <w:proofErr w:type="spellEnd"/>
        <w:r w:rsidRPr="00161D89">
          <w:rPr>
            <w:rFonts w:ascii="Times New Roman" w:eastAsia="Times New Roman" w:hAnsi="Times New Roman" w:cs="Times New Roman"/>
          </w:rPr>
          <w:t xml:space="preserve">. 2017. “Ecosystem Considerations in Alaska: The Value of Qualitative Assessments.” </w:t>
        </w:r>
        <w:r w:rsidRPr="00161D89">
          <w:rPr>
            <w:rFonts w:ascii="Times New Roman" w:eastAsia="Times New Roman" w:hAnsi="Times New Roman" w:cs="Times New Roman"/>
            <w:i/>
            <w:iCs/>
          </w:rPr>
          <w:t>ICES Journal of Marine Science</w:t>
        </w:r>
        <w:r w:rsidRPr="00161D89">
          <w:rPr>
            <w:rFonts w:ascii="Times New Roman" w:eastAsia="Times New Roman" w:hAnsi="Times New Roman" w:cs="Times New Roman"/>
          </w:rPr>
          <w:t xml:space="preserve"> 74 (1):421–30. https://doi.org/10.1093/icesjms/fsw144.</w:t>
        </w:r>
      </w:ins>
    </w:p>
    <w:p w14:paraId="38DFF8A1" w14:textId="0CBCADAB"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236"/>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commentRangeStart w:id="435"/>
            <w:r w:rsidRPr="004F21A6">
              <w:rPr>
                <w:rFonts w:ascii="Calibri" w:eastAsia="Times New Roman" w:hAnsi="Calibri" w:cs="Times New Roman"/>
                <w:color w:val="000000"/>
                <w:sz w:val="24"/>
                <w:szCs w:val="24"/>
              </w:rPr>
              <w:t>black sea bass</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commentRangeEnd w:id="435"/>
            <w:r w:rsidR="00906A69">
              <w:rPr>
                <w:rStyle w:val="CommentReference"/>
                <w:rFonts w:ascii="Times New Roman" w:hAnsi="Times New Roman"/>
              </w:rPr>
              <w:commentReference w:id="435"/>
            </w:r>
          </w:p>
        </w:tc>
        <w:tc>
          <w:tcPr>
            <w:tcW w:w="986" w:type="dxa"/>
            <w:tcBorders>
              <w:top w:val="nil"/>
              <w:left w:val="nil"/>
              <w:bottom w:val="nil"/>
              <w:right w:val="nil"/>
            </w:tcBorders>
            <w:shd w:val="clear" w:color="auto" w:fill="auto"/>
            <w:noWrap/>
            <w:vAlign w:val="bottom"/>
            <w:hideMark/>
          </w:tcPr>
          <w:p w14:paraId="15E6C7F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Demersal shelf rockfish complex (GOA - includes </w:t>
            </w:r>
            <w:proofErr w:type="spellStart"/>
            <w:r w:rsidRPr="004F21A6">
              <w:rPr>
                <w:rFonts w:ascii="Calibri" w:eastAsia="Times New Roman" w:hAnsi="Calibri" w:cs="Times New Roman"/>
                <w:color w:val="000000"/>
                <w:sz w:val="24"/>
                <w:szCs w:val="24"/>
              </w:rPr>
              <w:t>Yelloweye</w:t>
            </w:r>
            <w:proofErr w:type="spellEnd"/>
            <w:r w:rsidRPr="004F21A6">
              <w:rPr>
                <w:rFonts w:ascii="Calibri" w:eastAsia="Times New Roman" w:hAnsi="Calibri" w:cs="Times New Roman"/>
                <w:color w:val="000000"/>
                <w:sz w:val="24"/>
                <w:szCs w:val="24"/>
              </w:rPr>
              <w:t>)</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Snapper - Gulf of Mexico</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3"/>
      <w:footerReference w:type="default" r:id="rId14"/>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Windows User" w:date="2017-10-13T14:24:00Z" w:initials="WU">
    <w:p w14:paraId="78E4970B" w14:textId="17D96495" w:rsidR="005714D3" w:rsidRDefault="005714D3">
      <w:pPr>
        <w:pStyle w:val="CommentText"/>
      </w:pPr>
      <w:r>
        <w:rPr>
          <w:rStyle w:val="CommentReference"/>
        </w:rPr>
        <w:annotationRef/>
      </w:r>
      <w:r>
        <w:t>This phrase is confusing here.  Explanations of what?  You also make the point that assessments which include environmental covariates aren’t necessarily more accurate, less biased, etc. – so “successes” doesn’t seem appropriate.  How about something like:</w:t>
      </w:r>
    </w:p>
    <w:p w14:paraId="09F468DF" w14:textId="09D65ED2" w:rsidR="005714D3" w:rsidRDefault="005714D3">
      <w:pPr>
        <w:pStyle w:val="CommentText"/>
      </w:pPr>
    </w:p>
    <w:p w14:paraId="00005105" w14:textId="3FCA490F" w:rsidR="005714D3" w:rsidRDefault="005714D3">
      <w:pPr>
        <w:pStyle w:val="CommentText"/>
      </w:pPr>
      <w:r>
        <w:t>Inclusion of ecosystem information in stock assessments: a review of federally managed stocks in the U.S.</w:t>
      </w:r>
    </w:p>
    <w:p w14:paraId="0746209C" w14:textId="77777777" w:rsidR="005714D3" w:rsidRDefault="005714D3">
      <w:pPr>
        <w:pStyle w:val="CommentText"/>
      </w:pPr>
    </w:p>
    <w:p w14:paraId="33870D2D" w14:textId="059D7A30" w:rsidR="005714D3" w:rsidRDefault="005714D3">
      <w:pPr>
        <w:pStyle w:val="CommentText"/>
      </w:pPr>
      <w:r>
        <w:t xml:space="preserve">TEE: Successes, challenges in including ecosystem information in U.S. fishery stock assessments reveals __.  We just need to fill in blank. </w:t>
      </w:r>
    </w:p>
  </w:comment>
  <w:comment w:id="9" w:author="Timothy Essington" w:date="2017-10-13T14:31:00Z" w:initials="TE">
    <w:p w14:paraId="172F8C86" w14:textId="148C6396" w:rsidR="005714D3" w:rsidRDefault="005714D3">
      <w:pPr>
        <w:pStyle w:val="CommentText"/>
      </w:pPr>
      <w:r>
        <w:rPr>
          <w:rStyle w:val="CommentReference"/>
        </w:rPr>
        <w:annotationRef/>
      </w:r>
      <w:r>
        <w:t>This is an interesting point.  One could argue that being included in ecological background or qualitative could lead to incorporation into assessment model (say, informing plausible values of M, whether M is stationary, recruitment variability).  Perhaps we make this claim more strongly – the inclusion of considerations suggest the potential to improve stock assessment by supporting model assumptions or parameter values.</w:t>
      </w:r>
    </w:p>
  </w:comment>
  <w:comment w:id="10" w:author="Windows User" w:date="2017-10-11T07:54:00Z" w:initials="WU">
    <w:p w14:paraId="779F87D6" w14:textId="2B174839" w:rsidR="005714D3" w:rsidRDefault="005714D3">
      <w:pPr>
        <w:pStyle w:val="CommentText"/>
      </w:pPr>
      <w:r>
        <w:rPr>
          <w:rStyle w:val="CommentReference"/>
        </w:rPr>
        <w:annotationRef/>
      </w:r>
      <w:r>
        <w:t>Can you be more specific?  My edits here are aimed at giving the direction of the relationship for each of these factors.</w:t>
      </w:r>
    </w:p>
  </w:comment>
  <w:comment w:id="11" w:author="Microsoft Office User" w:date="2017-10-30T10:02:00Z" w:initials="Office">
    <w:p w14:paraId="4756633C" w14:textId="77777777" w:rsidR="005714D3" w:rsidRPr="00F40A1C" w:rsidRDefault="005714D3" w:rsidP="00F40A1C">
      <w:pPr>
        <w:spacing w:before="0" w:after="0" w:line="240" w:lineRule="auto"/>
        <w:rPr>
          <w:rFonts w:ascii="Times New Roman" w:eastAsia="Times New Roman" w:hAnsi="Times New Roman" w:cs="Times New Roman"/>
          <w:sz w:val="24"/>
          <w:szCs w:val="24"/>
        </w:rPr>
      </w:pPr>
      <w:r>
        <w:rPr>
          <w:rStyle w:val="CommentReference"/>
        </w:rPr>
        <w:annotationRef/>
      </w:r>
      <w:r>
        <w:t xml:space="preserve">From </w:t>
      </w:r>
      <w:proofErr w:type="spellStart"/>
      <w:r>
        <w:t>psl</w:t>
      </w:r>
      <w:proofErr w:type="spellEnd"/>
      <w:r>
        <w:t xml:space="preserve">: </w:t>
      </w:r>
      <w:r w:rsidRPr="00F40A1C">
        <w:rPr>
          <w:rFonts w:ascii="Arial" w:eastAsia="Times New Roman" w:hAnsi="Arial" w:cs="Arial"/>
          <w:color w:val="222222"/>
          <w:sz w:val="19"/>
          <w:szCs w:val="19"/>
          <w:shd w:val="clear" w:color="auto" w:fill="FFFFFF"/>
        </w:rPr>
        <w:t xml:space="preserve">you set this up as implementation of </w:t>
      </w:r>
      <w:proofErr w:type="spellStart"/>
      <w:r w:rsidRPr="00F40A1C">
        <w:rPr>
          <w:rFonts w:ascii="Arial" w:eastAsia="Times New Roman" w:hAnsi="Arial" w:cs="Arial"/>
          <w:color w:val="222222"/>
          <w:sz w:val="19"/>
          <w:szCs w:val="19"/>
          <w:shd w:val="clear" w:color="auto" w:fill="FFFFFF"/>
        </w:rPr>
        <w:t>ebfm</w:t>
      </w:r>
      <w:proofErr w:type="spellEnd"/>
      <w:r w:rsidRPr="00F40A1C">
        <w:rPr>
          <w:rFonts w:ascii="Arial" w:eastAsia="Times New Roman" w:hAnsi="Arial" w:cs="Arial"/>
          <w:color w:val="222222"/>
          <w:sz w:val="19"/>
          <w:szCs w:val="19"/>
          <w:shd w:val="clear" w:color="auto" w:fill="FFFFFF"/>
        </w:rPr>
        <w:t xml:space="preserve"> has been slow.  What about saying that this conclusion could be wrong because it largely ignores how eco considerations could be blended into single-species assessments.  In other words, we suggest that the common conclusion that EBFM isn’t being implemented could be wrong, and we test that here.  It’s sight a subtle shift, but I think it’s a more compelling (and I think more accurate) framing for this.</w:t>
      </w:r>
    </w:p>
    <w:p w14:paraId="65F8A13C" w14:textId="32AFB210" w:rsidR="005714D3" w:rsidRDefault="005714D3">
      <w:pPr>
        <w:pStyle w:val="CommentText"/>
      </w:pPr>
    </w:p>
    <w:p w14:paraId="55F9E25D" w14:textId="77777777" w:rsidR="005714D3" w:rsidRDefault="005714D3">
      <w:pPr>
        <w:pStyle w:val="CommentText"/>
      </w:pPr>
    </w:p>
    <w:p w14:paraId="215EF245" w14:textId="77777777" w:rsidR="005714D3" w:rsidRPr="00F40A1C" w:rsidRDefault="005714D3" w:rsidP="00F40A1C">
      <w:pPr>
        <w:shd w:val="clear" w:color="auto" w:fill="FFFFFF"/>
        <w:spacing w:before="0" w:after="0" w:line="240" w:lineRule="auto"/>
        <w:rPr>
          <w:rFonts w:ascii="Arial" w:eastAsia="Times New Roman" w:hAnsi="Arial" w:cs="Arial"/>
          <w:color w:val="222222"/>
          <w:sz w:val="19"/>
          <w:szCs w:val="19"/>
        </w:rPr>
      </w:pPr>
      <w:r>
        <w:t xml:space="preserve">From tee: </w:t>
      </w:r>
      <w:r w:rsidRPr="00F40A1C">
        <w:rPr>
          <w:rFonts w:ascii="Arial" w:eastAsia="Times New Roman" w:hAnsi="Arial" w:cs="Arial"/>
          <w:color w:val="222222"/>
          <w:sz w:val="19"/>
          <w:szCs w:val="19"/>
        </w:rPr>
        <w:t>Ecosystem information is adopted in a number of different ways</w:t>
      </w:r>
    </w:p>
    <w:p w14:paraId="52810DDE" w14:textId="77777777" w:rsidR="005714D3" w:rsidRPr="00F40A1C" w:rsidRDefault="005714D3" w:rsidP="00F40A1C">
      <w:pPr>
        <w:shd w:val="clear" w:color="auto" w:fill="FFFFFF"/>
        <w:spacing w:before="0" w:after="0" w:line="240" w:lineRule="auto"/>
        <w:rPr>
          <w:rFonts w:ascii="Arial" w:eastAsia="Times New Roman" w:hAnsi="Arial" w:cs="Arial"/>
          <w:color w:val="222222"/>
          <w:sz w:val="19"/>
          <w:szCs w:val="19"/>
        </w:rPr>
      </w:pPr>
      <w:r w:rsidRPr="00F40A1C">
        <w:rPr>
          <w:rFonts w:ascii="Arial" w:eastAsia="Times New Roman" w:hAnsi="Arial" w:cs="Arial"/>
          <w:color w:val="222222"/>
          <w:sz w:val="19"/>
          <w:szCs w:val="19"/>
        </w:rPr>
        <w:t>If you have data, it will be used</w:t>
      </w:r>
    </w:p>
    <w:p w14:paraId="3BFDDE75" w14:textId="77777777" w:rsidR="005714D3" w:rsidRPr="00F40A1C" w:rsidRDefault="005714D3" w:rsidP="00F40A1C">
      <w:pPr>
        <w:shd w:val="clear" w:color="auto" w:fill="FFFFFF"/>
        <w:spacing w:before="0" w:after="0" w:line="240" w:lineRule="auto"/>
        <w:rPr>
          <w:rFonts w:ascii="Arial" w:eastAsia="Times New Roman" w:hAnsi="Arial" w:cs="Arial"/>
          <w:color w:val="222222"/>
          <w:sz w:val="19"/>
          <w:szCs w:val="19"/>
        </w:rPr>
      </w:pPr>
      <w:r w:rsidRPr="00F40A1C">
        <w:rPr>
          <w:rFonts w:ascii="Arial" w:eastAsia="Times New Roman" w:hAnsi="Arial" w:cs="Arial"/>
          <w:color w:val="222222"/>
          <w:sz w:val="19"/>
          <w:szCs w:val="19"/>
        </w:rPr>
        <w:t>Types of information used is highly regional and contextual, likely reflecting implicit knowledge of key factors</w:t>
      </w:r>
    </w:p>
    <w:p w14:paraId="4E6CEC1C" w14:textId="116B1C1A" w:rsidR="005714D3" w:rsidRDefault="005714D3">
      <w:pPr>
        <w:pStyle w:val="CommentText"/>
      </w:pPr>
    </w:p>
  </w:comment>
  <w:comment w:id="13" w:author="Microsoft Office User" w:date="2017-10-31T16:01:00Z" w:initials="Office">
    <w:p w14:paraId="6B13A973" w14:textId="77777777" w:rsidR="005714D3" w:rsidRDefault="005714D3" w:rsidP="00571A1C">
      <w:r>
        <w:rPr>
          <w:rStyle w:val="CommentReference"/>
        </w:rPr>
        <w:annotationRef/>
      </w:r>
      <w:r>
        <w:t>Put somewhere: Council and stakeholder perceptions are not a barrier to EBFM—NE and MA councils and stakeholders are open to it (</w:t>
      </w:r>
      <w:proofErr w:type="spellStart"/>
      <w:r>
        <w:t>Biedron</w:t>
      </w:r>
      <w:proofErr w:type="spellEnd"/>
      <w:r>
        <w:t xml:space="preserve"> and Knuth 2016)</w:t>
      </w:r>
    </w:p>
    <w:p w14:paraId="228D777F" w14:textId="254BE16C" w:rsidR="005714D3" w:rsidRDefault="005714D3">
      <w:pPr>
        <w:pStyle w:val="CommentText"/>
      </w:pPr>
    </w:p>
  </w:comment>
  <w:comment w:id="93" w:author="Timothy Essington" w:date="2017-10-13T15:26:00Z" w:initials="TE">
    <w:p w14:paraId="4F314924" w14:textId="371DFE13" w:rsidR="005714D3" w:rsidRDefault="005714D3">
      <w:pPr>
        <w:pStyle w:val="CommentText"/>
      </w:pPr>
      <w:r>
        <w:rPr>
          <w:rStyle w:val="CommentReference"/>
        </w:rPr>
        <w:annotationRef/>
      </w:r>
      <w:r>
        <w:t>Perhaps we say that in developed countries, fisheries are managed by setting effort or output controls that are adapted based on stock assessments</w:t>
      </w:r>
    </w:p>
  </w:comment>
  <w:comment w:id="95" w:author="Windows User" w:date="2017-10-11T08:03:00Z" w:initials="WU">
    <w:p w14:paraId="67C7AB4E" w14:textId="76E6EC2F" w:rsidR="005714D3" w:rsidRDefault="005714D3">
      <w:pPr>
        <w:pStyle w:val="CommentText"/>
      </w:pPr>
      <w:r>
        <w:rPr>
          <w:rStyle w:val="CommentReference"/>
        </w:rPr>
        <w:annotationRef/>
      </w:r>
      <w:r>
        <w:t xml:space="preserve">The councils don’t really review the assessments in the sense of deciding whether to accept them.  The main review (at least in the Northeast) is done by independent stock assessment experts at a formal stock assessment review meeting.  The Councils have played a role in setting up this review process, but in practice, the review is quite independent of the Council (again, at least in the Northeast).  Here’s the formal description of this process: </w:t>
      </w:r>
      <w:hyperlink r:id="rId1" w:history="1">
        <w:r w:rsidRPr="00CC51AD">
          <w:rPr>
            <w:rStyle w:val="Hyperlink"/>
          </w:rPr>
          <w:t>https://www.st.nmfs.noaa.gov/science-quality-assurance/MSA-peer-review-processes/index</w:t>
        </w:r>
      </w:hyperlink>
    </w:p>
    <w:p w14:paraId="4E02F6DB" w14:textId="77777777" w:rsidR="005714D3" w:rsidRDefault="005714D3">
      <w:pPr>
        <w:pStyle w:val="CommentText"/>
      </w:pPr>
    </w:p>
  </w:comment>
  <w:comment w:id="97" w:author="Windows User" w:date="2017-10-11T08:06:00Z" w:initials="WU">
    <w:p w14:paraId="653B8469" w14:textId="21CA05F8" w:rsidR="005714D3" w:rsidRDefault="005714D3">
      <w:pPr>
        <w:pStyle w:val="CommentText"/>
      </w:pPr>
      <w:r>
        <w:rPr>
          <w:rStyle w:val="CommentReference"/>
        </w:rPr>
        <w:annotationRef/>
      </w:r>
      <w:r>
        <w:t>I don’t think the regional council system is common to other developed countries.</w:t>
      </w:r>
    </w:p>
  </w:comment>
  <w:comment w:id="100" w:author="Windows User" w:date="2017-10-11T08:09:00Z" w:initials="WU">
    <w:p w14:paraId="527D90EB" w14:textId="47E78ED4" w:rsidR="005714D3" w:rsidRDefault="005714D3">
      <w:pPr>
        <w:pStyle w:val="CommentText"/>
      </w:pPr>
      <w:r>
        <w:rPr>
          <w:rStyle w:val="CommentReference"/>
        </w:rPr>
        <w:annotationRef/>
      </w:r>
      <w:r>
        <w:t>Here might be a good place to contrast the growing body of academic research on inclusion of ecosystem considerations with the proposition that what we don’t know is how much this is being taken up and included in “operational stock assessments” – i.e., the ones that are directly used to guide management.</w:t>
      </w:r>
    </w:p>
  </w:comment>
  <w:comment w:id="103" w:author="Timothy Essington" w:date="2017-10-13T15:27:00Z" w:initials="TE">
    <w:p w14:paraId="5C2BFC36" w14:textId="4630F3A3" w:rsidR="005714D3" w:rsidRDefault="005714D3">
      <w:pPr>
        <w:pStyle w:val="CommentText"/>
      </w:pPr>
      <w:r>
        <w:rPr>
          <w:rStyle w:val="CommentReference"/>
        </w:rPr>
        <w:annotationRef/>
      </w:r>
      <w:r>
        <w:t>I like Olaf’s idea here, seems like a useful framing device</w:t>
      </w:r>
    </w:p>
  </w:comment>
  <w:comment w:id="114" w:author="Windows User" w:date="2017-10-13T15:31:00Z" w:initials="WU">
    <w:p w14:paraId="0527ED2E" w14:textId="107F68D3" w:rsidR="005714D3" w:rsidRDefault="005714D3">
      <w:pPr>
        <w:pStyle w:val="CommentText"/>
      </w:pPr>
      <w:r>
        <w:rPr>
          <w:rStyle w:val="CommentReference"/>
        </w:rPr>
        <w:annotationRef/>
      </w:r>
      <w:r>
        <w:t xml:space="preserve">Should probably define this more clearly.  This is where you define how this paper differs from </w:t>
      </w:r>
      <w:proofErr w:type="spellStart"/>
      <w:r>
        <w:t>Skern-Mauritzen</w:t>
      </w:r>
      <w:proofErr w:type="spellEnd"/>
      <w:r>
        <w:t>, so need to be clear and specific.</w:t>
      </w:r>
    </w:p>
    <w:p w14:paraId="3891FDDA" w14:textId="77777777" w:rsidR="005714D3" w:rsidRDefault="005714D3">
      <w:pPr>
        <w:pStyle w:val="CommentText"/>
      </w:pPr>
    </w:p>
    <w:p w14:paraId="221290C5" w14:textId="292D563A" w:rsidR="005714D3" w:rsidRDefault="005714D3">
      <w:pPr>
        <w:pStyle w:val="CommentText"/>
      </w:pPr>
      <w:r>
        <w:t>TEE: agreed, giving specific examples. Seems to me the productivity is probably the most important thing, so saying that it’s only one seems unconvincing.   Perhaps saying something like “Any review of use of broader system information needs to identify all possible ways such information might be included in management advice in general, and stock assessments in particular.  On one end of the continuum is explicit inclusion of external parameters driving key population vital rates into assessment models.  On the other hand, is broader qualitative considerations that inform model development in unknown ways.</w:t>
      </w:r>
    </w:p>
  </w:comment>
  <w:comment w:id="139" w:author="Windows User" w:date="2017-10-11T08:31:00Z" w:initials="WU">
    <w:p w14:paraId="2C77DD14" w14:textId="772F76D4" w:rsidR="005714D3" w:rsidRDefault="005714D3">
      <w:pPr>
        <w:pStyle w:val="CommentText"/>
      </w:pPr>
      <w:r>
        <w:rPr>
          <w:rStyle w:val="CommentReference"/>
        </w:rPr>
        <w:annotationRef/>
      </w:r>
      <w:r>
        <w:t xml:space="preserve">First use of this term.  I think it’s helpful, but I would introduce it earlier and define it.  A few old folks probably remember “extended survivors analysis” so need to define the term clearly. </w:t>
      </w:r>
    </w:p>
  </w:comment>
  <w:comment w:id="140" w:author="Windows User" w:date="2017-10-11T09:33:00Z" w:initials="WU">
    <w:p w14:paraId="4D7A8724" w14:textId="77777777" w:rsidR="005714D3" w:rsidRDefault="005714D3">
      <w:pPr>
        <w:pStyle w:val="CommentText"/>
      </w:pPr>
      <w:r>
        <w:rPr>
          <w:rStyle w:val="CommentReference"/>
        </w:rPr>
        <w:annotationRef/>
      </w:r>
      <w:r>
        <w:t>I’m looking at the information on this website and can’t seem to find info on model complexity.  Are you using some internal NOAA version or am I just having trouble navigating the website?</w:t>
      </w:r>
    </w:p>
    <w:p w14:paraId="6D672232" w14:textId="77777777" w:rsidR="005714D3" w:rsidRDefault="005714D3">
      <w:pPr>
        <w:pStyle w:val="CommentText"/>
      </w:pPr>
    </w:p>
    <w:p w14:paraId="6DB65552" w14:textId="2C89A153" w:rsidR="005714D3" w:rsidRDefault="005714D3">
      <w:pPr>
        <w:pStyle w:val="CommentText"/>
      </w:pPr>
      <w:r>
        <w:t>We don’t want reviewers to go to the website and get frustrated that the information we claim to use isn’t actually available there, so maybe add some more specific instructions if this info is there somewhere on the website.</w:t>
      </w:r>
    </w:p>
  </w:comment>
  <w:comment w:id="141" w:author="Windows User" w:date="2017-10-11T09:38:00Z" w:initials="WU">
    <w:p w14:paraId="74020440" w14:textId="7406CBA1" w:rsidR="005714D3" w:rsidRDefault="005714D3">
      <w:pPr>
        <w:pStyle w:val="CommentText"/>
      </w:pPr>
      <w:r>
        <w:rPr>
          <w:rStyle w:val="CommentReference"/>
        </w:rPr>
        <w:annotationRef/>
      </w:r>
      <w:r>
        <w:t>A citation would be helpful to support this if you can think of one.</w:t>
      </w:r>
    </w:p>
  </w:comment>
  <w:comment w:id="146" w:author="Windows User" w:date="2017-10-11T09:43:00Z" w:initials="WU">
    <w:p w14:paraId="3E99112F" w14:textId="4CDFF312" w:rsidR="005714D3" w:rsidRDefault="005714D3">
      <w:pPr>
        <w:pStyle w:val="CommentText"/>
      </w:pPr>
      <w:r>
        <w:rPr>
          <w:rStyle w:val="CommentReference"/>
        </w:rPr>
        <w:annotationRef/>
      </w:r>
      <w:r>
        <w:t>I assume this is the situation that you’re referring to hear, but it’s not clear.</w:t>
      </w:r>
    </w:p>
  </w:comment>
  <w:comment w:id="147" w:author="Windows User" w:date="2017-10-11T09:44:00Z" w:initials="WU">
    <w:p w14:paraId="01FE21EC" w14:textId="3EA8A02E" w:rsidR="005714D3" w:rsidRDefault="005714D3">
      <w:pPr>
        <w:pStyle w:val="CommentText"/>
      </w:pPr>
      <w:r>
        <w:rPr>
          <w:rStyle w:val="CommentReference"/>
        </w:rPr>
        <w:annotationRef/>
      </w:r>
      <w:r>
        <w:t>Maybe worth specifically defining overfished as used by NMFS in these FSSI status designations.  Is it just B&lt;0.5Bmsy?</w:t>
      </w:r>
    </w:p>
  </w:comment>
  <w:comment w:id="148" w:author="Windows User" w:date="2017-10-11T09:46:00Z" w:initials="WU">
    <w:p w14:paraId="537C29FF" w14:textId="6A3B92C0" w:rsidR="005714D3" w:rsidRDefault="005714D3">
      <w:pPr>
        <w:pStyle w:val="CommentText"/>
      </w:pPr>
      <w:r>
        <w:rPr>
          <w:rStyle w:val="CommentReference"/>
        </w:rPr>
        <w:annotationRef/>
      </w:r>
      <w:r>
        <w:t>So, if I understand this right, any assessments done by the NEFSC and the AFSC would score as “high” for diet data availability and all assessments done by other centers would score as “low”?  If that’s correct, I would recommend changing how you present this.  It’s hard to attribute any differences to diet data availability when there may be other systematic differences between the Centers.</w:t>
      </w:r>
    </w:p>
    <w:p w14:paraId="27A28D53" w14:textId="77777777" w:rsidR="005714D3" w:rsidRDefault="005714D3">
      <w:pPr>
        <w:pStyle w:val="CommentText"/>
      </w:pPr>
    </w:p>
    <w:p w14:paraId="6779FDEC" w14:textId="35D78DA8" w:rsidR="005714D3" w:rsidRDefault="005714D3">
      <w:pPr>
        <w:pStyle w:val="CommentText"/>
      </w:pPr>
      <w:r>
        <w:t xml:space="preserve">You could keep the same analysis but instead of referring to this as a test of the “role of data availability” you could hypothesize that the Centers which have longstanding stomach contents analysis programs are more likely to produce assessments in which predator-prey interactions are included.  That might seem like a subtle shift, but I think it will be important for reviewers not to feel like there’s a bait and switch going on here – you promised an analysis of diet data availability, but really all you did was compare assessments among the Centers.  </w:t>
      </w:r>
    </w:p>
  </w:comment>
  <w:comment w:id="149" w:author="Windows User" w:date="2017-10-11T09:55:00Z" w:initials="WU">
    <w:p w14:paraId="2724331D" w14:textId="3F9E4407" w:rsidR="005714D3" w:rsidRDefault="005714D3">
      <w:pPr>
        <w:pStyle w:val="CommentText"/>
      </w:pPr>
      <w:r>
        <w:rPr>
          <w:rStyle w:val="CommentReference"/>
        </w:rPr>
        <w:annotationRef/>
      </w:r>
      <w:r>
        <w:t>I’m confused.  If 40% of assessments included “bycatch of the target species” how can only 24% of assessments include “at least one ecosystem factor quantitatively”?  Is “bycatch of the target species” not considered an ecosystem factor?</w:t>
      </w:r>
    </w:p>
  </w:comment>
  <w:comment w:id="150" w:author="Windows User" w:date="2017-10-11T09:58:00Z" w:initials="WU">
    <w:p w14:paraId="5824FE05" w14:textId="0E0EE757" w:rsidR="005714D3" w:rsidRDefault="005714D3">
      <w:pPr>
        <w:pStyle w:val="CommentText"/>
      </w:pPr>
      <w:r>
        <w:rPr>
          <w:rStyle w:val="CommentReference"/>
        </w:rPr>
        <w:annotationRef/>
      </w:r>
      <w:r>
        <w:t>Does included hear mean quantitatively?  Need to be specific as you also counted assessments that include a factor qualitatively.</w:t>
      </w:r>
    </w:p>
  </w:comment>
  <w:comment w:id="151" w:author="Windows User" w:date="2017-10-11T10:05:00Z" w:initials="WU">
    <w:p w14:paraId="3F1EAAFE" w14:textId="382EA1A9" w:rsidR="005714D3" w:rsidRDefault="005714D3">
      <w:pPr>
        <w:pStyle w:val="CommentText"/>
      </w:pPr>
      <w:r>
        <w:rPr>
          <w:rStyle w:val="CommentReference"/>
        </w:rPr>
        <w:annotationRef/>
      </w:r>
      <w:r>
        <w:t>Was there some statistical analysis done here or just visually comparing the bars in the graph below.  If you did a chi square test, for example, you should report the details here.  If not, probably no need to include it.  Seems like statistical overkill, but a reviewer might ask for it.</w:t>
      </w:r>
    </w:p>
  </w:comment>
  <w:comment w:id="152" w:author="Windows User" w:date="2017-10-11T10:09:00Z" w:initials="WU">
    <w:p w14:paraId="2190D8BD" w14:textId="6D70EE35" w:rsidR="005714D3" w:rsidRDefault="005714D3">
      <w:pPr>
        <w:pStyle w:val="CommentText"/>
      </w:pPr>
      <w:r>
        <w:rPr>
          <w:rStyle w:val="CommentReference"/>
        </w:rPr>
        <w:annotationRef/>
      </w:r>
      <w:r>
        <w:t>I prefer “stomach content labs” but it’s up to you.  I don’t think they do comprehensive diet analysis using, for example, food web biomarkers.  I think these are “gut shops” – but I could be wrong.</w:t>
      </w:r>
    </w:p>
  </w:comment>
  <w:comment w:id="165" w:author="Windows User" w:date="2017-10-11T11:24:00Z" w:initials="WU">
    <w:p w14:paraId="01C2D387" w14:textId="04D70DA5" w:rsidR="005714D3" w:rsidRDefault="005714D3">
      <w:pPr>
        <w:pStyle w:val="CommentText"/>
      </w:pPr>
      <w:r>
        <w:rPr>
          <w:rStyle w:val="CommentReference"/>
        </w:rPr>
        <w:annotationRef/>
      </w:r>
      <w:r>
        <w:t>Not clear what this means</w:t>
      </w:r>
    </w:p>
  </w:comment>
  <w:comment w:id="168" w:author="Windows User" w:date="2017-10-11T11:28:00Z" w:initials="WU">
    <w:p w14:paraId="1D739978" w14:textId="36ED3547" w:rsidR="005714D3" w:rsidRDefault="005714D3">
      <w:pPr>
        <w:pStyle w:val="CommentText"/>
      </w:pPr>
      <w:r>
        <w:rPr>
          <w:rStyle w:val="CommentReference"/>
        </w:rPr>
        <w:annotationRef/>
      </w:r>
      <w:r>
        <w:t>Cool!</w:t>
      </w:r>
    </w:p>
  </w:comment>
  <w:comment w:id="193" w:author="Windows User" w:date="2017-10-11T11:43:00Z" w:initials="WU">
    <w:p w14:paraId="50E410E3" w14:textId="51E580D7" w:rsidR="005714D3" w:rsidRDefault="005714D3">
      <w:pPr>
        <w:pStyle w:val="CommentText"/>
      </w:pPr>
      <w:r>
        <w:rPr>
          <w:rStyle w:val="CommentReference"/>
        </w:rPr>
        <w:annotationRef/>
      </w:r>
      <w:r w:rsidRPr="00906A69">
        <w:t>https://www.nefsc.noaa.gov/nefsc/saw/saw58/SAW-58_TORs_Butter%20-Tilefish_2013-07-02%20-FINAL.pdf</w:t>
      </w:r>
    </w:p>
  </w:comment>
  <w:comment w:id="194" w:author="Windows User" w:date="2017-10-11T12:06:00Z" w:initials="WU">
    <w:p w14:paraId="35EE80E5" w14:textId="40F50CCD" w:rsidR="005714D3" w:rsidRDefault="005714D3">
      <w:pPr>
        <w:pStyle w:val="CommentText"/>
      </w:pPr>
      <w:r>
        <w:rPr>
          <w:rStyle w:val="CommentReference"/>
        </w:rPr>
        <w:annotationRef/>
      </w:r>
      <w:r>
        <w:t xml:space="preserve">Here’s a new paragraph to consider – I won’t be offended if you decide to cut it.  This is an idea that’s often discussed at the Mid-Atlantic SSC and I found a recent (2017) document online describing a research track process for SEDAR.  I don’t know the extent to which something like this already exists within the other centers.  Maybe worth discussing with Rick </w:t>
      </w:r>
      <w:proofErr w:type="spellStart"/>
      <w:r>
        <w:t>Methot</w:t>
      </w:r>
      <w:proofErr w:type="spellEnd"/>
      <w:r>
        <w:t>.</w:t>
      </w:r>
    </w:p>
    <w:p w14:paraId="13F8EA7E" w14:textId="4F7B99FB" w:rsidR="005714D3" w:rsidRDefault="005714D3">
      <w:pPr>
        <w:pStyle w:val="CommentText"/>
      </w:pPr>
    </w:p>
    <w:p w14:paraId="53CF18C2" w14:textId="17F5A00B" w:rsidR="005714D3" w:rsidRDefault="005714D3">
      <w:pPr>
        <w:pStyle w:val="CommentText"/>
      </w:pPr>
      <w:r>
        <w:t>In any case, I think formalizing this process of research and operational tracks (with a mechanism of moving innovation from the former to the latter) will be really key to expanding the use of ecosystem info in assessments.</w:t>
      </w:r>
    </w:p>
  </w:comment>
  <w:comment w:id="435" w:author="Windows User" w:date="2017-10-11T11:47:00Z" w:initials="WU">
    <w:p w14:paraId="04F95BEC" w14:textId="7A037A16" w:rsidR="005714D3" w:rsidRDefault="005714D3">
      <w:pPr>
        <w:pStyle w:val="CommentText"/>
      </w:pPr>
      <w:r>
        <w:rPr>
          <w:rStyle w:val="CommentReference"/>
        </w:rPr>
        <w:annotationRef/>
      </w:r>
      <w:r>
        <w:t>Some of these are pretty old and have newer assessments.  For example, there’s a 2016 assessment for black sea bass.  I don’t think you need to chase the most recent assessments – just be aware that there are probably newer versions available for many of them.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3870D2D" w15:done="0"/>
  <w15:commentEx w15:paraId="172F8C86" w15:done="0"/>
  <w15:commentEx w15:paraId="779F87D6" w15:done="0"/>
  <w15:commentEx w15:paraId="4E6CEC1C" w15:done="0"/>
  <w15:commentEx w15:paraId="228D777F" w15:done="0"/>
  <w15:commentEx w15:paraId="4F314924" w15:done="0"/>
  <w15:commentEx w15:paraId="4E02F6DB" w15:done="0"/>
  <w15:commentEx w15:paraId="653B8469" w15:done="0"/>
  <w15:commentEx w15:paraId="527D90EB" w15:done="0"/>
  <w15:commentEx w15:paraId="5C2BFC36" w15:done="0"/>
  <w15:commentEx w15:paraId="221290C5" w15:done="0"/>
  <w15:commentEx w15:paraId="2C77DD14" w15:done="0"/>
  <w15:commentEx w15:paraId="6DB65552" w15:done="0"/>
  <w15:commentEx w15:paraId="74020440" w15:done="0"/>
  <w15:commentEx w15:paraId="3E99112F" w15:done="0"/>
  <w15:commentEx w15:paraId="01FE21EC" w15:done="0"/>
  <w15:commentEx w15:paraId="6779FDEC" w15:done="0"/>
  <w15:commentEx w15:paraId="2724331D" w15:done="0"/>
  <w15:commentEx w15:paraId="5824FE05" w15:done="0"/>
  <w15:commentEx w15:paraId="3F1EAAFE" w15:done="0"/>
  <w15:commentEx w15:paraId="2190D8BD" w15:done="0"/>
  <w15:commentEx w15:paraId="01C2D387" w15:done="0"/>
  <w15:commentEx w15:paraId="1D739978" w15:done="0"/>
  <w15:commentEx w15:paraId="50E410E3" w15:done="0"/>
  <w15:commentEx w15:paraId="53CF18C2" w15:done="0"/>
  <w15:commentEx w15:paraId="04F95BE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AB22CE" w14:textId="77777777" w:rsidR="00B150A3" w:rsidRDefault="00B150A3" w:rsidP="001D0777">
      <w:pPr>
        <w:spacing w:before="0" w:after="0" w:line="240" w:lineRule="auto"/>
      </w:pPr>
      <w:r>
        <w:separator/>
      </w:r>
    </w:p>
  </w:endnote>
  <w:endnote w:type="continuationSeparator" w:id="0">
    <w:p w14:paraId="18AABEB2" w14:textId="77777777" w:rsidR="00B150A3" w:rsidRDefault="00B150A3"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5714D3" w:rsidRDefault="005714D3"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5714D3" w:rsidRDefault="005714D3"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08A9C360" w:rsidR="005714D3" w:rsidRDefault="005714D3"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01DB">
      <w:rPr>
        <w:rStyle w:val="PageNumber"/>
        <w:noProof/>
      </w:rPr>
      <w:t>7</w:t>
    </w:r>
    <w:r>
      <w:rPr>
        <w:rStyle w:val="PageNumber"/>
      </w:rPr>
      <w:fldChar w:fldCharType="end"/>
    </w:r>
  </w:p>
  <w:p w14:paraId="03934F40" w14:textId="77777777" w:rsidR="005714D3" w:rsidRDefault="005714D3"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FD366" w14:textId="77777777" w:rsidR="00B150A3" w:rsidRDefault="00B150A3" w:rsidP="001D0777">
      <w:pPr>
        <w:spacing w:before="0" w:after="0" w:line="240" w:lineRule="auto"/>
      </w:pPr>
      <w:r>
        <w:separator/>
      </w:r>
    </w:p>
  </w:footnote>
  <w:footnote w:type="continuationSeparator" w:id="0">
    <w:p w14:paraId="5B415DB8" w14:textId="77777777" w:rsidR="00B150A3" w:rsidRDefault="00B150A3"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revisionView w:insDel="0" w:formatting="0"/>
  <w:trackRevisions/>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00EDE"/>
    <w:rsid w:val="00001CD0"/>
    <w:rsid w:val="000103F5"/>
    <w:rsid w:val="00010420"/>
    <w:rsid w:val="00016346"/>
    <w:rsid w:val="00030F0B"/>
    <w:rsid w:val="0003341F"/>
    <w:rsid w:val="00045E0A"/>
    <w:rsid w:val="00056E68"/>
    <w:rsid w:val="00075B56"/>
    <w:rsid w:val="00077C74"/>
    <w:rsid w:val="000815BB"/>
    <w:rsid w:val="000A0ED8"/>
    <w:rsid w:val="000B3E34"/>
    <w:rsid w:val="000B5DB8"/>
    <w:rsid w:val="000D0644"/>
    <w:rsid w:val="000D15DA"/>
    <w:rsid w:val="000D46F9"/>
    <w:rsid w:val="000D6B0B"/>
    <w:rsid w:val="00105942"/>
    <w:rsid w:val="00107DC5"/>
    <w:rsid w:val="0011211F"/>
    <w:rsid w:val="0012170B"/>
    <w:rsid w:val="001523D8"/>
    <w:rsid w:val="00161D89"/>
    <w:rsid w:val="00182A9B"/>
    <w:rsid w:val="00186120"/>
    <w:rsid w:val="001A6227"/>
    <w:rsid w:val="001A63FF"/>
    <w:rsid w:val="001B246C"/>
    <w:rsid w:val="001B5F1B"/>
    <w:rsid w:val="001D0777"/>
    <w:rsid w:val="001F49D0"/>
    <w:rsid w:val="001F4B96"/>
    <w:rsid w:val="001F70D7"/>
    <w:rsid w:val="00216E20"/>
    <w:rsid w:val="00225846"/>
    <w:rsid w:val="002354DF"/>
    <w:rsid w:val="00243C46"/>
    <w:rsid w:val="002536C0"/>
    <w:rsid w:val="00261D91"/>
    <w:rsid w:val="00265DA0"/>
    <w:rsid w:val="00271816"/>
    <w:rsid w:val="00284856"/>
    <w:rsid w:val="00285480"/>
    <w:rsid w:val="002A66EF"/>
    <w:rsid w:val="002B3005"/>
    <w:rsid w:val="002C5330"/>
    <w:rsid w:val="002C7611"/>
    <w:rsid w:val="002D1780"/>
    <w:rsid w:val="002E1895"/>
    <w:rsid w:val="002E782D"/>
    <w:rsid w:val="00302D38"/>
    <w:rsid w:val="00304981"/>
    <w:rsid w:val="00312801"/>
    <w:rsid w:val="0031798A"/>
    <w:rsid w:val="003208B8"/>
    <w:rsid w:val="0032166E"/>
    <w:rsid w:val="00323937"/>
    <w:rsid w:val="00324278"/>
    <w:rsid w:val="003318DA"/>
    <w:rsid w:val="00340913"/>
    <w:rsid w:val="003418B3"/>
    <w:rsid w:val="003447E8"/>
    <w:rsid w:val="003507F2"/>
    <w:rsid w:val="00355F08"/>
    <w:rsid w:val="00356BD7"/>
    <w:rsid w:val="00363E8E"/>
    <w:rsid w:val="00377683"/>
    <w:rsid w:val="003804AC"/>
    <w:rsid w:val="00381351"/>
    <w:rsid w:val="00382CD2"/>
    <w:rsid w:val="00384A16"/>
    <w:rsid w:val="003B703A"/>
    <w:rsid w:val="003C21B6"/>
    <w:rsid w:val="003C6A97"/>
    <w:rsid w:val="003F0F88"/>
    <w:rsid w:val="003F0F98"/>
    <w:rsid w:val="003F4685"/>
    <w:rsid w:val="003F689B"/>
    <w:rsid w:val="00401EA6"/>
    <w:rsid w:val="00404E5F"/>
    <w:rsid w:val="00407D96"/>
    <w:rsid w:val="004135D8"/>
    <w:rsid w:val="004150BB"/>
    <w:rsid w:val="00423877"/>
    <w:rsid w:val="004256E5"/>
    <w:rsid w:val="00433502"/>
    <w:rsid w:val="00451E3A"/>
    <w:rsid w:val="0046151A"/>
    <w:rsid w:val="00463DAA"/>
    <w:rsid w:val="004724D3"/>
    <w:rsid w:val="0047380F"/>
    <w:rsid w:val="00483534"/>
    <w:rsid w:val="00487014"/>
    <w:rsid w:val="004B2511"/>
    <w:rsid w:val="004B3030"/>
    <w:rsid w:val="004E19F8"/>
    <w:rsid w:val="004E6558"/>
    <w:rsid w:val="004F21A6"/>
    <w:rsid w:val="005078D6"/>
    <w:rsid w:val="00511110"/>
    <w:rsid w:val="00511590"/>
    <w:rsid w:val="00511E96"/>
    <w:rsid w:val="005173B2"/>
    <w:rsid w:val="0053165C"/>
    <w:rsid w:val="00542574"/>
    <w:rsid w:val="0055038D"/>
    <w:rsid w:val="00550B8B"/>
    <w:rsid w:val="00562146"/>
    <w:rsid w:val="0056606A"/>
    <w:rsid w:val="00570813"/>
    <w:rsid w:val="005714D3"/>
    <w:rsid w:val="00571A1C"/>
    <w:rsid w:val="00572E8B"/>
    <w:rsid w:val="00575AB7"/>
    <w:rsid w:val="0058349C"/>
    <w:rsid w:val="005863EE"/>
    <w:rsid w:val="0058752F"/>
    <w:rsid w:val="0058782C"/>
    <w:rsid w:val="005A1A4C"/>
    <w:rsid w:val="005A3CCE"/>
    <w:rsid w:val="005A490D"/>
    <w:rsid w:val="005A7595"/>
    <w:rsid w:val="005B2773"/>
    <w:rsid w:val="005B4EDA"/>
    <w:rsid w:val="005C1CE9"/>
    <w:rsid w:val="005D0FB5"/>
    <w:rsid w:val="005E1E6A"/>
    <w:rsid w:val="005F5B6A"/>
    <w:rsid w:val="0060376D"/>
    <w:rsid w:val="00611849"/>
    <w:rsid w:val="006145F6"/>
    <w:rsid w:val="006217B5"/>
    <w:rsid w:val="006258D3"/>
    <w:rsid w:val="00632ED2"/>
    <w:rsid w:val="0063433C"/>
    <w:rsid w:val="00641983"/>
    <w:rsid w:val="00642DA2"/>
    <w:rsid w:val="00643EDB"/>
    <w:rsid w:val="0065286A"/>
    <w:rsid w:val="00665554"/>
    <w:rsid w:val="00686FBE"/>
    <w:rsid w:val="00691163"/>
    <w:rsid w:val="006A64FE"/>
    <w:rsid w:val="006B68CA"/>
    <w:rsid w:val="006B7935"/>
    <w:rsid w:val="006C1DB4"/>
    <w:rsid w:val="006D2E0E"/>
    <w:rsid w:val="006D3614"/>
    <w:rsid w:val="006D59A9"/>
    <w:rsid w:val="006E3AD1"/>
    <w:rsid w:val="006E64E1"/>
    <w:rsid w:val="006E671C"/>
    <w:rsid w:val="006F3B68"/>
    <w:rsid w:val="006F42C5"/>
    <w:rsid w:val="007136D9"/>
    <w:rsid w:val="007164AB"/>
    <w:rsid w:val="007230D6"/>
    <w:rsid w:val="007231C4"/>
    <w:rsid w:val="00723802"/>
    <w:rsid w:val="0073692B"/>
    <w:rsid w:val="00743C5F"/>
    <w:rsid w:val="007515B5"/>
    <w:rsid w:val="00784B8F"/>
    <w:rsid w:val="00795F6E"/>
    <w:rsid w:val="007A024D"/>
    <w:rsid w:val="007A7C71"/>
    <w:rsid w:val="007B2FD7"/>
    <w:rsid w:val="007B504D"/>
    <w:rsid w:val="007C3817"/>
    <w:rsid w:val="007F10C1"/>
    <w:rsid w:val="007F1C78"/>
    <w:rsid w:val="007F49A8"/>
    <w:rsid w:val="007F4AB6"/>
    <w:rsid w:val="00816842"/>
    <w:rsid w:val="00832DD0"/>
    <w:rsid w:val="00835F6F"/>
    <w:rsid w:val="008458B2"/>
    <w:rsid w:val="0085350B"/>
    <w:rsid w:val="00861284"/>
    <w:rsid w:val="00867B4F"/>
    <w:rsid w:val="00870F46"/>
    <w:rsid w:val="00874DE6"/>
    <w:rsid w:val="00884D69"/>
    <w:rsid w:val="00887003"/>
    <w:rsid w:val="00887D97"/>
    <w:rsid w:val="0089025F"/>
    <w:rsid w:val="00893A72"/>
    <w:rsid w:val="00896947"/>
    <w:rsid w:val="008973C8"/>
    <w:rsid w:val="00897992"/>
    <w:rsid w:val="008A5B92"/>
    <w:rsid w:val="008B0726"/>
    <w:rsid w:val="008B283A"/>
    <w:rsid w:val="008C226F"/>
    <w:rsid w:val="008D2EBA"/>
    <w:rsid w:val="008D3341"/>
    <w:rsid w:val="008D7693"/>
    <w:rsid w:val="008E0FDD"/>
    <w:rsid w:val="008E403F"/>
    <w:rsid w:val="00900E09"/>
    <w:rsid w:val="009028A1"/>
    <w:rsid w:val="00906A69"/>
    <w:rsid w:val="00906DBA"/>
    <w:rsid w:val="00910FE0"/>
    <w:rsid w:val="00934DE8"/>
    <w:rsid w:val="00936949"/>
    <w:rsid w:val="009550FE"/>
    <w:rsid w:val="00956319"/>
    <w:rsid w:val="00956C59"/>
    <w:rsid w:val="009664AD"/>
    <w:rsid w:val="009711E2"/>
    <w:rsid w:val="009724CA"/>
    <w:rsid w:val="00984EBF"/>
    <w:rsid w:val="009908F3"/>
    <w:rsid w:val="00992F46"/>
    <w:rsid w:val="00996BDB"/>
    <w:rsid w:val="009A153C"/>
    <w:rsid w:val="009A7A5B"/>
    <w:rsid w:val="009B3D10"/>
    <w:rsid w:val="009B7F46"/>
    <w:rsid w:val="009C6802"/>
    <w:rsid w:val="009D07C8"/>
    <w:rsid w:val="009D43F4"/>
    <w:rsid w:val="009D65E1"/>
    <w:rsid w:val="009E1535"/>
    <w:rsid w:val="009E27E5"/>
    <w:rsid w:val="009E6E42"/>
    <w:rsid w:val="009F14B7"/>
    <w:rsid w:val="009F32E8"/>
    <w:rsid w:val="00A008B6"/>
    <w:rsid w:val="00A00D8B"/>
    <w:rsid w:val="00A14213"/>
    <w:rsid w:val="00A15B2B"/>
    <w:rsid w:val="00A42946"/>
    <w:rsid w:val="00A4415A"/>
    <w:rsid w:val="00A50F99"/>
    <w:rsid w:val="00A51FC5"/>
    <w:rsid w:val="00A545B9"/>
    <w:rsid w:val="00A67992"/>
    <w:rsid w:val="00A762F8"/>
    <w:rsid w:val="00A81A44"/>
    <w:rsid w:val="00A868D9"/>
    <w:rsid w:val="00A872AA"/>
    <w:rsid w:val="00AA26AF"/>
    <w:rsid w:val="00AA7A17"/>
    <w:rsid w:val="00AB3BC1"/>
    <w:rsid w:val="00AC0C3B"/>
    <w:rsid w:val="00AC2969"/>
    <w:rsid w:val="00AC4104"/>
    <w:rsid w:val="00AC472F"/>
    <w:rsid w:val="00AC7DEA"/>
    <w:rsid w:val="00AD29D4"/>
    <w:rsid w:val="00AF632A"/>
    <w:rsid w:val="00B048F9"/>
    <w:rsid w:val="00B05497"/>
    <w:rsid w:val="00B14696"/>
    <w:rsid w:val="00B150A3"/>
    <w:rsid w:val="00B32D78"/>
    <w:rsid w:val="00B334C6"/>
    <w:rsid w:val="00B4089A"/>
    <w:rsid w:val="00B46B83"/>
    <w:rsid w:val="00B472A9"/>
    <w:rsid w:val="00B638DA"/>
    <w:rsid w:val="00B71561"/>
    <w:rsid w:val="00B8201A"/>
    <w:rsid w:val="00B82E39"/>
    <w:rsid w:val="00B84A31"/>
    <w:rsid w:val="00B92BC9"/>
    <w:rsid w:val="00B94B9B"/>
    <w:rsid w:val="00BA2DEE"/>
    <w:rsid w:val="00BA66EB"/>
    <w:rsid w:val="00BA69BA"/>
    <w:rsid w:val="00BB72AC"/>
    <w:rsid w:val="00BB7629"/>
    <w:rsid w:val="00BC2635"/>
    <w:rsid w:val="00BC321E"/>
    <w:rsid w:val="00BC61D0"/>
    <w:rsid w:val="00BD3BB5"/>
    <w:rsid w:val="00BE04D5"/>
    <w:rsid w:val="00BF0F4F"/>
    <w:rsid w:val="00C01250"/>
    <w:rsid w:val="00C02286"/>
    <w:rsid w:val="00C065BA"/>
    <w:rsid w:val="00C12307"/>
    <w:rsid w:val="00C15F39"/>
    <w:rsid w:val="00C1796C"/>
    <w:rsid w:val="00C20D8B"/>
    <w:rsid w:val="00C20E98"/>
    <w:rsid w:val="00C34095"/>
    <w:rsid w:val="00C4077D"/>
    <w:rsid w:val="00C42518"/>
    <w:rsid w:val="00C44F26"/>
    <w:rsid w:val="00C63AD9"/>
    <w:rsid w:val="00C7273B"/>
    <w:rsid w:val="00C7581E"/>
    <w:rsid w:val="00C76422"/>
    <w:rsid w:val="00CA2F7C"/>
    <w:rsid w:val="00CB1841"/>
    <w:rsid w:val="00CD47D7"/>
    <w:rsid w:val="00CE21EA"/>
    <w:rsid w:val="00D00A14"/>
    <w:rsid w:val="00D015F2"/>
    <w:rsid w:val="00D21537"/>
    <w:rsid w:val="00D278CD"/>
    <w:rsid w:val="00D53BB8"/>
    <w:rsid w:val="00D57059"/>
    <w:rsid w:val="00D57972"/>
    <w:rsid w:val="00D65463"/>
    <w:rsid w:val="00D71FBF"/>
    <w:rsid w:val="00DA0064"/>
    <w:rsid w:val="00DA5BBE"/>
    <w:rsid w:val="00DB608A"/>
    <w:rsid w:val="00DC3B9E"/>
    <w:rsid w:val="00DC40D6"/>
    <w:rsid w:val="00DD79E0"/>
    <w:rsid w:val="00DE2DD9"/>
    <w:rsid w:val="00DE416E"/>
    <w:rsid w:val="00DF0E3E"/>
    <w:rsid w:val="00DF7DBF"/>
    <w:rsid w:val="00E30FBF"/>
    <w:rsid w:val="00E33971"/>
    <w:rsid w:val="00E3757A"/>
    <w:rsid w:val="00E43A0A"/>
    <w:rsid w:val="00E44ED4"/>
    <w:rsid w:val="00E53923"/>
    <w:rsid w:val="00E5433E"/>
    <w:rsid w:val="00E70B6C"/>
    <w:rsid w:val="00E77A5A"/>
    <w:rsid w:val="00E82F58"/>
    <w:rsid w:val="00E83ADD"/>
    <w:rsid w:val="00E90701"/>
    <w:rsid w:val="00EA4C1B"/>
    <w:rsid w:val="00EB01DB"/>
    <w:rsid w:val="00ED576B"/>
    <w:rsid w:val="00EE4EFA"/>
    <w:rsid w:val="00F01E8B"/>
    <w:rsid w:val="00F033B4"/>
    <w:rsid w:val="00F150F8"/>
    <w:rsid w:val="00F158FE"/>
    <w:rsid w:val="00F175CF"/>
    <w:rsid w:val="00F20A48"/>
    <w:rsid w:val="00F329AD"/>
    <w:rsid w:val="00F34994"/>
    <w:rsid w:val="00F40A1C"/>
    <w:rsid w:val="00F4166E"/>
    <w:rsid w:val="00F45342"/>
    <w:rsid w:val="00F46482"/>
    <w:rsid w:val="00F477AE"/>
    <w:rsid w:val="00F5589F"/>
    <w:rsid w:val="00F652E5"/>
    <w:rsid w:val="00F65CF2"/>
    <w:rsid w:val="00F71093"/>
    <w:rsid w:val="00F7170F"/>
    <w:rsid w:val="00F757F3"/>
    <w:rsid w:val="00F82070"/>
    <w:rsid w:val="00F87DD0"/>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 w:type="paragraph" w:styleId="CommentSubject">
    <w:name w:val="annotation subject"/>
    <w:basedOn w:val="CommentText"/>
    <w:next w:val="CommentText"/>
    <w:link w:val="CommentSubjectChar"/>
    <w:uiPriority w:val="99"/>
    <w:semiHidden/>
    <w:unhideWhenUsed/>
    <w:rsid w:val="00F46482"/>
    <w:pPr>
      <w:spacing w:after="200"/>
    </w:pPr>
    <w:rPr>
      <w:rFonts w:asciiTheme="minorHAnsi" w:hAnsiTheme="minorHAnsi"/>
      <w:b/>
      <w:bCs/>
    </w:rPr>
  </w:style>
  <w:style w:type="character" w:customStyle="1" w:styleId="CommentSubjectChar">
    <w:name w:val="Comment Subject Char"/>
    <w:basedOn w:val="CommentTextChar"/>
    <w:link w:val="CommentSubject"/>
    <w:uiPriority w:val="99"/>
    <w:semiHidden/>
    <w:rsid w:val="00F46482"/>
    <w:rPr>
      <w:rFonts w:ascii="Times New Roman" w:hAnsi="Times New Roman"/>
      <w:b/>
      <w:bCs/>
      <w:sz w:val="20"/>
      <w:szCs w:val="20"/>
    </w:rPr>
  </w:style>
  <w:style w:type="paragraph" w:styleId="Header">
    <w:name w:val="header"/>
    <w:basedOn w:val="Normal"/>
    <w:link w:val="HeaderChar"/>
    <w:uiPriority w:val="99"/>
    <w:unhideWhenUsed/>
    <w:rsid w:val="00F464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482"/>
    <w:rPr>
      <w:sz w:val="20"/>
      <w:szCs w:val="20"/>
    </w:rPr>
  </w:style>
  <w:style w:type="character" w:styleId="Hyperlink">
    <w:name w:val="Hyperlink"/>
    <w:basedOn w:val="DefaultParagraphFont"/>
    <w:uiPriority w:val="99"/>
    <w:unhideWhenUsed/>
    <w:rsid w:val="004B2511"/>
    <w:rPr>
      <w:color w:val="0000FF" w:themeColor="hyperlink"/>
      <w:u w:val="single"/>
    </w:rPr>
  </w:style>
  <w:style w:type="paragraph" w:styleId="Revision">
    <w:name w:val="Revision"/>
    <w:hidden/>
    <w:uiPriority w:val="99"/>
    <w:semiHidden/>
    <w:rsid w:val="00D53BB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 w:id="196967977">
      <w:bodyDiv w:val="1"/>
      <w:marLeft w:val="0"/>
      <w:marRight w:val="0"/>
      <w:marTop w:val="0"/>
      <w:marBottom w:val="0"/>
      <w:divBdr>
        <w:top w:val="none" w:sz="0" w:space="0" w:color="auto"/>
        <w:left w:val="none" w:sz="0" w:space="0" w:color="auto"/>
        <w:bottom w:val="none" w:sz="0" w:space="0" w:color="auto"/>
        <w:right w:val="none" w:sz="0" w:space="0" w:color="auto"/>
      </w:divBdr>
    </w:div>
    <w:div w:id="228275974">
      <w:bodyDiv w:val="1"/>
      <w:marLeft w:val="0"/>
      <w:marRight w:val="0"/>
      <w:marTop w:val="0"/>
      <w:marBottom w:val="0"/>
      <w:divBdr>
        <w:top w:val="none" w:sz="0" w:space="0" w:color="auto"/>
        <w:left w:val="none" w:sz="0" w:space="0" w:color="auto"/>
        <w:bottom w:val="none" w:sz="0" w:space="0" w:color="auto"/>
        <w:right w:val="none" w:sz="0" w:space="0" w:color="auto"/>
      </w:divBdr>
      <w:divsChild>
        <w:div w:id="1031804083">
          <w:marLeft w:val="0"/>
          <w:marRight w:val="0"/>
          <w:marTop w:val="0"/>
          <w:marBottom w:val="0"/>
          <w:divBdr>
            <w:top w:val="none" w:sz="0" w:space="0" w:color="auto"/>
            <w:left w:val="none" w:sz="0" w:space="0" w:color="auto"/>
            <w:bottom w:val="none" w:sz="0" w:space="0" w:color="auto"/>
            <w:right w:val="none" w:sz="0" w:space="0" w:color="auto"/>
          </w:divBdr>
        </w:div>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st.nmfs.noaa.gov/science-quality-assurance/MSA-peer-review-processes/index" TargetMode="External"/></Relationship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microsoft.com/office/2011/relationships/people" Target="peop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image" Target="media/image1.tiff"/><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20</Pages>
  <Words>19419</Words>
  <Characters>110692</Characters>
  <Application>Microsoft Macintosh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3</cp:revision>
  <dcterms:created xsi:type="dcterms:W3CDTF">2017-12-27T06:43:00Z</dcterms:created>
  <dcterms:modified xsi:type="dcterms:W3CDTF">2018-01-17T16:02:00Z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zotero-version="5.0.33"&gt;&lt;session id="FzTyr8F0"/&gt;&lt;style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name="noteType" value="0"/&gt;&lt;/prefs&gt;&lt;/data&gt;</vt:lpwstr>
  </property>
</Properties>
</file>